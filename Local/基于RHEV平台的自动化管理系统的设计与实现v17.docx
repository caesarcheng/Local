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9D28E" w14:textId="2ADCB01B" w:rsidR="00660AD1" w:rsidRPr="00805187" w:rsidRDefault="00660AD1" w:rsidP="00805187">
      <w:pPr>
        <w:spacing w:line="360" w:lineRule="auto"/>
        <w:ind w:firstLine="480"/>
        <w:rPr>
          <w:color w:val="000000"/>
        </w:rPr>
      </w:pPr>
      <w:r w:rsidRPr="00805187">
        <w:rPr>
          <w:rFonts w:hint="eastAsia"/>
          <w:color w:val="000000"/>
        </w:rPr>
        <w:t>分类号：</w:t>
      </w:r>
      <w:r w:rsidRPr="00805187">
        <w:rPr>
          <w:rFonts w:hint="eastAsia"/>
          <w:color w:val="000000"/>
          <w:u w:val="single"/>
        </w:rPr>
        <w:t xml:space="preserve"> TP311.5</w:t>
      </w:r>
      <w:r w:rsidR="00805187" w:rsidRPr="00805187">
        <w:rPr>
          <w:color w:val="000000"/>
          <w:u w:val="single"/>
        </w:rPr>
        <w:t xml:space="preserve"> </w:t>
      </w:r>
      <w:r w:rsidRPr="00805187">
        <w:rPr>
          <w:rFonts w:hint="eastAsia"/>
          <w:color w:val="000000"/>
        </w:rPr>
        <w:t xml:space="preserve">                           </w:t>
      </w:r>
      <w:r w:rsidRPr="00805187">
        <w:rPr>
          <w:rFonts w:hint="eastAsia"/>
          <w:color w:val="000000"/>
        </w:rPr>
        <w:t>单位代码：</w:t>
      </w:r>
      <w:r w:rsidRPr="00805187">
        <w:rPr>
          <w:rFonts w:hint="eastAsia"/>
          <w:color w:val="000000"/>
          <w:u w:val="single"/>
        </w:rPr>
        <w:t xml:space="preserve"> </w:t>
      </w:r>
      <w:r w:rsidR="00805187">
        <w:rPr>
          <w:color w:val="000000"/>
          <w:u w:val="single"/>
        </w:rPr>
        <w:t xml:space="preserve"> </w:t>
      </w:r>
      <w:r w:rsidRPr="00805187">
        <w:rPr>
          <w:rFonts w:hint="eastAsia"/>
          <w:color w:val="000000"/>
          <w:u w:val="single"/>
        </w:rPr>
        <w:t>10335</w:t>
      </w:r>
      <w:r w:rsidR="00805187" w:rsidRPr="00805187">
        <w:rPr>
          <w:color w:val="000000"/>
          <w:u w:val="single"/>
        </w:rPr>
        <w:t xml:space="preserve"> </w:t>
      </w:r>
    </w:p>
    <w:p w14:paraId="37BF62A9" w14:textId="56DE16CE" w:rsidR="00660AD1" w:rsidRDefault="00660AD1" w:rsidP="00805187">
      <w:pPr>
        <w:spacing w:line="360" w:lineRule="auto"/>
        <w:ind w:firstLine="480"/>
        <w:rPr>
          <w:color w:val="000000"/>
        </w:rPr>
      </w:pPr>
      <w:r>
        <w:rPr>
          <w:rFonts w:hint="eastAsia"/>
          <w:color w:val="000000"/>
        </w:rPr>
        <w:t>密</w:t>
      </w:r>
      <w:r>
        <w:rPr>
          <w:rFonts w:hint="eastAsia"/>
          <w:color w:val="000000"/>
        </w:rPr>
        <w:t xml:space="preserve">  </w:t>
      </w:r>
      <w:r>
        <w:rPr>
          <w:rFonts w:hint="eastAsia"/>
          <w:color w:val="000000"/>
        </w:rPr>
        <w:t>级：</w:t>
      </w:r>
      <w:r w:rsidRPr="00805187">
        <w:rPr>
          <w:rFonts w:hint="eastAsia"/>
          <w:color w:val="000000"/>
          <w:u w:val="single"/>
        </w:rPr>
        <w:t xml:space="preserve">    </w:t>
      </w:r>
      <w:r w:rsidR="00805187" w:rsidRPr="00805187">
        <w:rPr>
          <w:rFonts w:hint="eastAsia"/>
          <w:color w:val="000000"/>
          <w:u w:val="single"/>
        </w:rPr>
        <w:t>无</w:t>
      </w:r>
      <w:r w:rsidRPr="00805187">
        <w:rPr>
          <w:rFonts w:hint="eastAsia"/>
          <w:color w:val="000000"/>
          <w:u w:val="single"/>
        </w:rPr>
        <w:t xml:space="preserve"> </w:t>
      </w:r>
      <w:r w:rsidR="00805187">
        <w:rPr>
          <w:color w:val="000000"/>
          <w:u w:val="single"/>
        </w:rPr>
        <w:t xml:space="preserve"> </w:t>
      </w:r>
      <w:r w:rsidRPr="00805187">
        <w:rPr>
          <w:rFonts w:hint="eastAsia"/>
          <w:color w:val="000000"/>
        </w:rPr>
        <w:t xml:space="preserve">      </w:t>
      </w:r>
      <w:r>
        <w:rPr>
          <w:rFonts w:hint="eastAsia"/>
          <w:color w:val="000000"/>
        </w:rPr>
        <w:t xml:space="preserve">          </w:t>
      </w:r>
      <w:r w:rsidR="00805187">
        <w:rPr>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21451164</w:t>
      </w:r>
    </w:p>
    <w:p w14:paraId="4438B567" w14:textId="77777777" w:rsidR="00660AD1" w:rsidRDefault="003A67DD" w:rsidP="00660AD1">
      <w:pPr>
        <w:ind w:firstLine="720"/>
        <w:rPr>
          <w:color w:val="000000"/>
        </w:rPr>
      </w:pPr>
      <w:r>
        <w:rPr>
          <w:noProof/>
          <w:color w:val="000000"/>
          <w:sz w:val="36"/>
          <w:bdr w:val="nil"/>
          <w:lang w:eastAsia="en-US"/>
        </w:rPr>
        <w:pict w14:anchorId="6E445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in;margin-top:15.6pt;width:171pt;height:54.6pt;z-index:251642880">
            <v:imagedata r:id="rId8" o:title=""/>
            <w10:wrap type="topAndBottom"/>
          </v:shape>
        </w:pict>
      </w:r>
    </w:p>
    <w:p w14:paraId="4E93F93F" w14:textId="77777777" w:rsidR="00660AD1" w:rsidRDefault="00660AD1" w:rsidP="00660AD1">
      <w:pPr>
        <w:ind w:firstLine="960"/>
        <w:jc w:val="center"/>
        <w:rPr>
          <w:color w:val="000000"/>
          <w:sz w:val="48"/>
          <w:szCs w:val="48"/>
        </w:rPr>
      </w:pPr>
      <w:r>
        <w:rPr>
          <w:rFonts w:hint="eastAsia"/>
          <w:color w:val="000000"/>
          <w:sz w:val="48"/>
          <w:szCs w:val="48"/>
        </w:rPr>
        <w:t>硕士学位论文</w:t>
      </w:r>
    </w:p>
    <w:p w14:paraId="1DCDD502" w14:textId="77777777" w:rsidR="00660AD1" w:rsidRDefault="003A67DD" w:rsidP="00660AD1">
      <w:pPr>
        <w:ind w:firstLine="480"/>
        <w:jc w:val="center"/>
        <w:rPr>
          <w:color w:val="000000"/>
        </w:rPr>
      </w:pPr>
      <w:r>
        <w:rPr>
          <w:noProof/>
          <w:color w:val="000000"/>
          <w:bdr w:val="nil"/>
          <w:lang w:eastAsia="en-US"/>
        </w:rPr>
        <w:pict w14:anchorId="4E58A8B9">
          <v:shape id="_x0000_s1029" type="#_x0000_t75" style="position:absolute;left:0;text-align:left;margin-left:198pt;margin-top:15.6pt;width:64.5pt;height:61.05pt;z-index:251643904">
            <v:imagedata r:id="rId9" o:title=""/>
            <w10:wrap type="topAndBottom"/>
          </v:shape>
        </w:pict>
      </w:r>
    </w:p>
    <w:p w14:paraId="7C716F83" w14:textId="77777777" w:rsidR="00660AD1" w:rsidRDefault="00660AD1" w:rsidP="00660AD1">
      <w:pPr>
        <w:ind w:firstLine="480"/>
        <w:jc w:val="center"/>
        <w:rPr>
          <w:color w:val="000000"/>
        </w:rPr>
      </w:pPr>
    </w:p>
    <w:p w14:paraId="6F5CC190" w14:textId="77777777" w:rsidR="00805187" w:rsidRDefault="00805187" w:rsidP="00660AD1">
      <w:pPr>
        <w:ind w:firstLine="480"/>
        <w:jc w:val="center"/>
        <w:rPr>
          <w:color w:val="000000"/>
        </w:rPr>
      </w:pPr>
    </w:p>
    <w:p w14:paraId="26CFE0DD" w14:textId="7AA44699" w:rsidR="00660AD1" w:rsidRPr="00660AD1" w:rsidRDefault="00660AD1" w:rsidP="00660AD1">
      <w:pPr>
        <w:pStyle w:val="Body"/>
        <w:ind w:left="2249" w:right="720" w:hangingChars="700" w:hanging="2249"/>
        <w:rPr>
          <w:rFonts w:ascii="FangSong" w:eastAsia="PMingLiU" w:hAnsi="FangSong" w:cs="FangSong" w:hint="default"/>
          <w:b/>
          <w:sz w:val="36"/>
          <w:szCs w:val="36"/>
          <w:u w:val="single"/>
        </w:rPr>
      </w:pPr>
      <w:r>
        <w:rPr>
          <w:b/>
          <w:sz w:val="32"/>
          <w:lang w:eastAsia="zh-CN"/>
        </w:rPr>
        <w:t>中文论文题目 ：</w:t>
      </w:r>
      <w:r w:rsidRPr="00660AD1">
        <w:rPr>
          <w:rFonts w:ascii="仿宋-G2313" w:eastAsia="仿宋-G2313" w:hAnsi="仿宋" w:cs="宋体"/>
          <w:b/>
          <w:sz w:val="36"/>
          <w:szCs w:val="36"/>
          <w:u w:val="single"/>
        </w:rPr>
        <w:t>基于</w:t>
      </w:r>
      <w:r w:rsidRPr="00660AD1">
        <w:rPr>
          <w:rFonts w:ascii="仿宋-G2313" w:eastAsia="仿宋-G2313" w:hAnsi="仿宋" w:cs="FangSong"/>
          <w:b/>
          <w:sz w:val="36"/>
          <w:szCs w:val="36"/>
          <w:u w:val="single"/>
        </w:rPr>
        <w:t>RHEV</w:t>
      </w:r>
      <w:r w:rsidR="00680FD1">
        <w:rPr>
          <w:rFonts w:ascii="仿宋-G2313" w:eastAsia="仿宋-G2313" w:hAnsi="仿宋" w:cs="FangSong"/>
          <w:b/>
          <w:sz w:val="36"/>
          <w:szCs w:val="36"/>
          <w:u w:val="single"/>
          <w:lang w:eastAsia="zh-CN"/>
        </w:rPr>
        <w:t>虚拟化</w:t>
      </w:r>
      <w:r w:rsidRPr="00660AD1">
        <w:rPr>
          <w:rFonts w:ascii="仿宋-G2313" w:eastAsia="仿宋-G2313" w:hAnsi="仿宋" w:cs="宋体"/>
          <w:b/>
          <w:sz w:val="36"/>
          <w:szCs w:val="36"/>
          <w:u w:val="single"/>
        </w:rPr>
        <w:t>平台的自动化管理系统的设计与实</w:t>
      </w:r>
      <w:r w:rsidRPr="00660AD1">
        <w:rPr>
          <w:rFonts w:ascii="仿宋-G2313" w:eastAsia="仿宋-G2313" w:hAnsi="仿宋" w:cs="宋体"/>
          <w:b/>
          <w:sz w:val="36"/>
          <w:szCs w:val="36"/>
          <w:u w:val="single"/>
          <w:lang w:eastAsia="zh-CN"/>
        </w:rPr>
        <w:t>现</w:t>
      </w:r>
    </w:p>
    <w:p w14:paraId="0FF243E6" w14:textId="68CFA6A5" w:rsidR="00660AD1" w:rsidRDefault="00660AD1" w:rsidP="00F76C5F">
      <w:pPr>
        <w:pStyle w:val="Body"/>
        <w:ind w:left="2249" w:right="720" w:hangingChars="700" w:hanging="2249"/>
        <w:rPr>
          <w:rFonts w:ascii="FangSong" w:eastAsia="FangSong" w:hAnsi="FangSong" w:cs="FangSong" w:hint="default"/>
        </w:rPr>
      </w:pPr>
      <w:r>
        <w:rPr>
          <w:b/>
          <w:sz w:val="32"/>
        </w:rPr>
        <w:t>英文论文题目：</w:t>
      </w:r>
      <w:r w:rsidRPr="00187AA1">
        <w:rPr>
          <w:rFonts w:ascii="Times New Roman" w:eastAsia="FangSong" w:hAnsi="Times New Roman" w:cs="Times New Roman" w:hint="default"/>
          <w:b/>
          <w:sz w:val="36"/>
          <w:szCs w:val="36"/>
          <w:u w:val="single"/>
          <w:lang w:val="en-US"/>
        </w:rPr>
        <w:t xml:space="preserve">Design and Implementation of Automatic Management System Based on RHEV </w:t>
      </w:r>
      <w:r w:rsidR="00680FD1" w:rsidRPr="00680FD1">
        <w:rPr>
          <w:rFonts w:ascii="Times New Roman" w:eastAsia="FangSong" w:hAnsi="Times New Roman" w:cs="Times New Roman"/>
          <w:b/>
          <w:sz w:val="36"/>
          <w:szCs w:val="36"/>
          <w:u w:val="single"/>
          <w:lang w:val="en-US"/>
        </w:rPr>
        <w:t xml:space="preserve">Virtualization </w:t>
      </w:r>
      <w:r w:rsidR="00680FD1">
        <w:rPr>
          <w:rFonts w:ascii="Times New Roman" w:eastAsia="FangSong" w:hAnsi="Times New Roman" w:cs="Times New Roman" w:hint="default"/>
          <w:b/>
          <w:sz w:val="36"/>
          <w:szCs w:val="36"/>
          <w:u w:val="single"/>
          <w:lang w:val="en-US"/>
        </w:rPr>
        <w:t xml:space="preserve"> </w:t>
      </w:r>
      <w:r w:rsidRPr="00187AA1">
        <w:rPr>
          <w:rFonts w:ascii="Times New Roman" w:eastAsia="FangSong" w:hAnsi="Times New Roman" w:cs="Times New Roman" w:hint="default"/>
          <w:b/>
          <w:sz w:val="36"/>
          <w:szCs w:val="36"/>
          <w:u w:val="single"/>
          <w:lang w:val="en-US"/>
        </w:rPr>
        <w:t>Platform</w:t>
      </w:r>
    </w:p>
    <w:p w14:paraId="5C237837" w14:textId="77777777" w:rsidR="00660AD1" w:rsidRDefault="00660AD1" w:rsidP="00660AD1">
      <w:pPr>
        <w:ind w:firstLine="480"/>
        <w:jc w:val="center"/>
        <w:rPr>
          <w:color w:val="000000"/>
          <w:lang w:eastAsia="zh-TW"/>
        </w:rPr>
      </w:pPr>
    </w:p>
    <w:p w14:paraId="547AB5A3" w14:textId="77777777" w:rsidR="00805187" w:rsidRDefault="00805187" w:rsidP="00805187">
      <w:pPr>
        <w:ind w:leftChars="500" w:left="1200" w:firstLine="480"/>
        <w:jc w:val="center"/>
        <w:rPr>
          <w:color w:val="000000"/>
          <w:lang w:eastAsia="zh-TW"/>
        </w:rPr>
      </w:pPr>
    </w:p>
    <w:p w14:paraId="57C7AF85" w14:textId="13BD6068" w:rsidR="00660AD1" w:rsidRDefault="00660AD1" w:rsidP="00805187">
      <w:pPr>
        <w:spacing w:line="360" w:lineRule="auto"/>
        <w:ind w:leftChars="500" w:left="1200" w:firstLine="560"/>
        <w:rPr>
          <w:color w:val="000000"/>
          <w:position w:val="-6"/>
          <w:sz w:val="28"/>
          <w:u w:val="single"/>
          <w:lang w:eastAsia="zh-TW"/>
        </w:rPr>
      </w:pPr>
      <w:r>
        <w:rPr>
          <w:rFonts w:hint="eastAsia"/>
          <w:color w:val="000000"/>
          <w:sz w:val="28"/>
          <w:lang w:eastAsia="zh-TW"/>
        </w:rPr>
        <w:t>申请人姓名：</w:t>
      </w:r>
      <w:r>
        <w:rPr>
          <w:rFonts w:hint="eastAsia"/>
          <w:color w:val="000000"/>
          <w:position w:val="-6"/>
          <w:sz w:val="28"/>
          <w:u w:val="single"/>
          <w:lang w:eastAsia="zh-TW"/>
        </w:rPr>
        <w:t xml:space="preserve">        </w:t>
      </w:r>
      <w:r w:rsidRPr="00660AD1">
        <w:rPr>
          <w:rFonts w:ascii="仿宋_GB2312" w:hint="eastAsia"/>
          <w:color w:val="000000"/>
          <w:position w:val="-6"/>
          <w:sz w:val="28"/>
          <w:u w:val="single"/>
          <w:lang w:eastAsia="zh-TW"/>
        </w:rPr>
        <w:t xml:space="preserve">陈家星 </w:t>
      </w:r>
      <w:r w:rsidR="00805187">
        <w:rPr>
          <w:rFonts w:hint="eastAsia"/>
          <w:color w:val="000000"/>
          <w:position w:val="-6"/>
          <w:sz w:val="28"/>
          <w:u w:val="single"/>
          <w:lang w:eastAsia="zh-TW"/>
        </w:rPr>
        <w:t xml:space="preserve">               </w:t>
      </w:r>
    </w:p>
    <w:p w14:paraId="22A55D7B" w14:textId="177012E4" w:rsidR="00660AD1" w:rsidRDefault="00660AD1" w:rsidP="00805187">
      <w:pPr>
        <w:spacing w:line="360" w:lineRule="auto"/>
        <w:ind w:leftChars="500" w:left="1200" w:firstLine="560"/>
        <w:rPr>
          <w:color w:val="000000"/>
          <w:position w:val="-6"/>
          <w:sz w:val="28"/>
          <w:u w:val="single"/>
          <w:lang w:eastAsia="zh-TW"/>
        </w:rPr>
      </w:pPr>
      <w:r>
        <w:rPr>
          <w:rFonts w:hint="eastAsia"/>
          <w:color w:val="000000"/>
          <w:sz w:val="28"/>
          <w:lang w:eastAsia="zh-TW"/>
        </w:rPr>
        <w:t>指导教师：</w:t>
      </w:r>
      <w:r>
        <w:rPr>
          <w:rFonts w:hint="eastAsia"/>
          <w:color w:val="000000"/>
          <w:position w:val="-6"/>
          <w:sz w:val="28"/>
          <w:u w:val="single"/>
          <w:lang w:eastAsia="zh-TW"/>
        </w:rPr>
        <w:t xml:space="preserve">         </w:t>
      </w:r>
      <w:r w:rsidRPr="00660AD1">
        <w:rPr>
          <w:rFonts w:ascii="仿宋_GB2312" w:hint="eastAsia"/>
          <w:color w:val="000000"/>
          <w:position w:val="-6"/>
          <w:sz w:val="28"/>
          <w:u w:val="single"/>
          <w:lang w:eastAsia="zh-TW"/>
        </w:rPr>
        <w:t xml:space="preserve"> 周  波 </w:t>
      </w:r>
      <w:r w:rsidR="00805187">
        <w:rPr>
          <w:rFonts w:ascii="仿宋_GB2312" w:hint="eastAsia"/>
          <w:color w:val="000000"/>
          <w:position w:val="-6"/>
          <w:sz w:val="28"/>
          <w:u w:val="single"/>
          <w:lang w:eastAsia="zh-TW"/>
        </w:rPr>
        <w:t xml:space="preserve">教授   </w:t>
      </w:r>
      <w:r w:rsidR="00805187">
        <w:rPr>
          <w:rFonts w:hint="eastAsia"/>
          <w:color w:val="000000"/>
          <w:position w:val="-6"/>
          <w:sz w:val="28"/>
          <w:u w:val="single"/>
          <w:lang w:eastAsia="zh-TW"/>
        </w:rPr>
        <w:t xml:space="preserve">        </w:t>
      </w:r>
    </w:p>
    <w:p w14:paraId="3CFFFB32" w14:textId="647FB2B8" w:rsidR="00660AD1" w:rsidRDefault="00660AD1" w:rsidP="00805187">
      <w:pPr>
        <w:spacing w:line="360" w:lineRule="auto"/>
        <w:ind w:leftChars="500" w:left="1200" w:firstLine="560"/>
        <w:rPr>
          <w:color w:val="000000"/>
          <w:position w:val="-6"/>
          <w:sz w:val="28"/>
          <w:u w:val="single"/>
          <w:lang w:eastAsia="zh-TW"/>
        </w:rPr>
      </w:pPr>
      <w:r>
        <w:rPr>
          <w:rFonts w:hint="eastAsia"/>
          <w:color w:val="000000"/>
          <w:sz w:val="28"/>
          <w:lang w:eastAsia="zh-TW"/>
        </w:rPr>
        <w:t>合作导师：</w:t>
      </w:r>
      <w:r>
        <w:rPr>
          <w:rFonts w:hint="eastAsia"/>
          <w:color w:val="000000"/>
          <w:position w:val="-6"/>
          <w:sz w:val="28"/>
          <w:u w:val="single"/>
          <w:lang w:eastAsia="zh-TW"/>
        </w:rPr>
        <w:t xml:space="preserve">         </w:t>
      </w:r>
      <w:r w:rsidRPr="00660AD1">
        <w:rPr>
          <w:rFonts w:ascii="仿宋_GB2312" w:hint="eastAsia"/>
          <w:color w:val="000000"/>
          <w:position w:val="-6"/>
          <w:sz w:val="28"/>
          <w:u w:val="single"/>
          <w:lang w:eastAsia="zh-TW"/>
        </w:rPr>
        <w:t xml:space="preserve"> 尹可挺 </w:t>
      </w:r>
      <w:r w:rsidR="00491E13">
        <w:rPr>
          <w:rFonts w:ascii="仿宋_GB2312" w:hint="eastAsia"/>
          <w:color w:val="000000"/>
          <w:position w:val="-6"/>
          <w:sz w:val="28"/>
          <w:u w:val="single"/>
        </w:rPr>
        <w:t>博士</w:t>
      </w:r>
      <w:r w:rsidR="00805187">
        <w:rPr>
          <w:rFonts w:hint="eastAsia"/>
          <w:color w:val="000000"/>
          <w:position w:val="-6"/>
          <w:sz w:val="28"/>
          <w:u w:val="single"/>
          <w:lang w:eastAsia="zh-TW"/>
        </w:rPr>
        <w:t xml:space="preserve">           </w:t>
      </w:r>
    </w:p>
    <w:p w14:paraId="435479E4" w14:textId="1973CA12" w:rsidR="00660AD1" w:rsidRDefault="00660AD1" w:rsidP="00805187">
      <w:pPr>
        <w:spacing w:line="360" w:lineRule="auto"/>
        <w:ind w:leftChars="500" w:left="1200" w:firstLine="560"/>
        <w:rPr>
          <w:color w:val="000000"/>
          <w:position w:val="-6"/>
          <w:sz w:val="28"/>
          <w:u w:val="single"/>
        </w:rPr>
      </w:pPr>
      <w:r>
        <w:rPr>
          <w:rFonts w:hint="eastAsia"/>
          <w:color w:val="000000"/>
          <w:position w:val="-6"/>
          <w:sz w:val="28"/>
        </w:rPr>
        <w:t>专业学位类别：</w:t>
      </w:r>
      <w:r>
        <w:rPr>
          <w:rFonts w:hint="eastAsia"/>
          <w:color w:val="000000"/>
          <w:position w:val="-6"/>
          <w:sz w:val="28"/>
          <w:u w:val="single"/>
        </w:rPr>
        <w:t xml:space="preserve">      </w:t>
      </w:r>
      <w:r w:rsidRPr="00594A84">
        <w:rPr>
          <w:rFonts w:ascii="仿宋_GB2312" w:hint="eastAsia"/>
          <w:color w:val="000000"/>
          <w:position w:val="-6"/>
          <w:sz w:val="28"/>
          <w:u w:val="single"/>
        </w:rPr>
        <w:t>工程硕士</w:t>
      </w:r>
      <w:r>
        <w:rPr>
          <w:rFonts w:hint="eastAsia"/>
          <w:color w:val="000000"/>
          <w:position w:val="-6"/>
          <w:sz w:val="28"/>
          <w:u w:val="single"/>
        </w:rPr>
        <w:t xml:space="preserve">    </w:t>
      </w:r>
      <w:r w:rsidR="00805187">
        <w:rPr>
          <w:color w:val="000000"/>
          <w:position w:val="-6"/>
          <w:sz w:val="28"/>
          <w:u w:val="single"/>
        </w:rPr>
        <w:t xml:space="preserve">     </w:t>
      </w:r>
      <w:r>
        <w:rPr>
          <w:rFonts w:hint="eastAsia"/>
          <w:color w:val="000000"/>
          <w:position w:val="-6"/>
          <w:sz w:val="28"/>
          <w:u w:val="single"/>
        </w:rPr>
        <w:t xml:space="preserve">     </w:t>
      </w:r>
    </w:p>
    <w:p w14:paraId="1AD4F9AB" w14:textId="0A1BD86D" w:rsidR="00660AD1" w:rsidRDefault="00660AD1" w:rsidP="00805187">
      <w:pPr>
        <w:spacing w:line="360" w:lineRule="auto"/>
        <w:ind w:leftChars="500" w:left="1200" w:firstLine="560"/>
        <w:rPr>
          <w:color w:val="000000"/>
          <w:sz w:val="28"/>
        </w:rPr>
      </w:pPr>
      <w:r>
        <w:rPr>
          <w:rFonts w:hint="eastAsia"/>
          <w:color w:val="000000"/>
          <w:sz w:val="28"/>
        </w:rPr>
        <w:t>专业学位领域：</w:t>
      </w:r>
      <w:r>
        <w:rPr>
          <w:rFonts w:hint="eastAsia"/>
          <w:color w:val="000000"/>
          <w:position w:val="-6"/>
          <w:sz w:val="28"/>
          <w:u w:val="single"/>
        </w:rPr>
        <w:t xml:space="preserve">      </w:t>
      </w:r>
      <w:r w:rsidRPr="00594A84">
        <w:rPr>
          <w:rFonts w:ascii="仿宋_GB2312" w:hint="eastAsia"/>
          <w:color w:val="000000"/>
          <w:position w:val="-6"/>
          <w:sz w:val="28"/>
          <w:u w:val="single"/>
        </w:rPr>
        <w:t>软件工程</w:t>
      </w:r>
      <w:r>
        <w:rPr>
          <w:rFonts w:hint="eastAsia"/>
          <w:color w:val="000000"/>
          <w:position w:val="-6"/>
          <w:sz w:val="28"/>
          <w:u w:val="single"/>
        </w:rPr>
        <w:t xml:space="preserve">    </w:t>
      </w:r>
      <w:r w:rsidR="00805187">
        <w:rPr>
          <w:color w:val="000000"/>
          <w:position w:val="-6"/>
          <w:sz w:val="28"/>
          <w:u w:val="single"/>
        </w:rPr>
        <w:t xml:space="preserve">     </w:t>
      </w:r>
      <w:r>
        <w:rPr>
          <w:rFonts w:hint="eastAsia"/>
          <w:color w:val="000000"/>
          <w:position w:val="-6"/>
          <w:sz w:val="28"/>
          <w:u w:val="single"/>
        </w:rPr>
        <w:t xml:space="preserve">     </w:t>
      </w:r>
    </w:p>
    <w:p w14:paraId="777AE6CA" w14:textId="43AA05B8" w:rsidR="00660AD1" w:rsidRDefault="00660AD1" w:rsidP="00805187">
      <w:pPr>
        <w:spacing w:line="360" w:lineRule="auto"/>
        <w:ind w:leftChars="500" w:left="1200" w:firstLine="560"/>
        <w:rPr>
          <w:color w:val="000000"/>
          <w:sz w:val="28"/>
        </w:rPr>
      </w:pPr>
      <w:r>
        <w:rPr>
          <w:rFonts w:hint="eastAsia"/>
          <w:color w:val="000000"/>
          <w:sz w:val="28"/>
        </w:rPr>
        <w:t>所在学院：</w:t>
      </w:r>
      <w:r>
        <w:rPr>
          <w:rFonts w:hint="eastAsia"/>
          <w:color w:val="000000"/>
          <w:position w:val="-6"/>
          <w:sz w:val="28"/>
          <w:u w:val="single"/>
        </w:rPr>
        <w:t xml:space="preserve">          </w:t>
      </w:r>
      <w:r w:rsidRPr="00594A84">
        <w:rPr>
          <w:rFonts w:ascii="仿宋_GB2312" w:hint="eastAsia"/>
          <w:color w:val="000000"/>
          <w:position w:val="-6"/>
          <w:sz w:val="28"/>
          <w:u w:val="single"/>
        </w:rPr>
        <w:t>软件学院</w:t>
      </w:r>
      <w:r>
        <w:rPr>
          <w:rFonts w:hint="eastAsia"/>
          <w:color w:val="000000"/>
          <w:position w:val="-6"/>
          <w:sz w:val="28"/>
          <w:u w:val="single"/>
        </w:rPr>
        <w:t xml:space="preserve">     </w:t>
      </w:r>
      <w:r w:rsidR="00805187">
        <w:rPr>
          <w:color w:val="000000"/>
          <w:position w:val="-6"/>
          <w:sz w:val="28"/>
          <w:u w:val="single"/>
        </w:rPr>
        <w:t xml:space="preserve">    </w:t>
      </w:r>
      <w:r>
        <w:rPr>
          <w:rFonts w:hint="eastAsia"/>
          <w:color w:val="000000"/>
          <w:position w:val="-6"/>
          <w:sz w:val="28"/>
          <w:u w:val="single"/>
        </w:rPr>
        <w:t xml:space="preserve">    </w:t>
      </w:r>
      <w:r w:rsidR="00805187">
        <w:rPr>
          <w:color w:val="000000"/>
          <w:position w:val="-6"/>
          <w:sz w:val="28"/>
          <w:u w:val="single"/>
        </w:rPr>
        <w:t xml:space="preserve"> </w:t>
      </w:r>
    </w:p>
    <w:p w14:paraId="40F4D323" w14:textId="77777777" w:rsidR="00187AA1" w:rsidRDefault="00187AA1" w:rsidP="00660AD1">
      <w:pPr>
        <w:ind w:firstLineChars="796" w:firstLine="2397"/>
        <w:rPr>
          <w:b/>
          <w:sz w:val="30"/>
        </w:rPr>
      </w:pPr>
    </w:p>
    <w:p w14:paraId="0B54B405" w14:textId="77777777" w:rsidR="00660AD1" w:rsidRDefault="00660AD1" w:rsidP="00805187">
      <w:pPr>
        <w:ind w:left="780" w:firstLine="602"/>
        <w:rPr>
          <w:color w:val="000000"/>
        </w:rPr>
      </w:pPr>
      <w:r>
        <w:rPr>
          <w:rFonts w:hint="eastAsia"/>
          <w:b/>
          <w:sz w:val="30"/>
        </w:rPr>
        <w:t>论文提交日期</w:t>
      </w:r>
      <w:r>
        <w:rPr>
          <w:rFonts w:hint="eastAsia"/>
          <w:b/>
          <w:sz w:val="30"/>
          <w:u w:val="single"/>
        </w:rPr>
        <w:t xml:space="preserve">  2016 </w:t>
      </w:r>
      <w:r>
        <w:rPr>
          <w:rFonts w:hint="eastAsia"/>
          <w:b/>
          <w:sz w:val="30"/>
          <w:u w:val="single"/>
        </w:rPr>
        <w:t>年</w:t>
      </w:r>
      <w:r>
        <w:rPr>
          <w:rFonts w:hint="eastAsia"/>
          <w:b/>
          <w:sz w:val="30"/>
          <w:u w:val="single"/>
        </w:rPr>
        <w:t xml:space="preserve"> 01 </w:t>
      </w:r>
      <w:r>
        <w:rPr>
          <w:rFonts w:hint="eastAsia"/>
          <w:b/>
          <w:sz w:val="30"/>
          <w:u w:val="single"/>
        </w:rPr>
        <w:t>月</w:t>
      </w:r>
      <w:r>
        <w:rPr>
          <w:rFonts w:hint="eastAsia"/>
          <w:b/>
          <w:sz w:val="30"/>
          <w:u w:val="single"/>
        </w:rPr>
        <w:t xml:space="preserve">  05</w:t>
      </w:r>
      <w:r>
        <w:rPr>
          <w:b/>
          <w:sz w:val="30"/>
          <w:u w:val="single"/>
        </w:rPr>
        <w:t xml:space="preserve"> </w:t>
      </w:r>
      <w:r>
        <w:rPr>
          <w:rFonts w:hint="eastAsia"/>
          <w:b/>
          <w:sz w:val="30"/>
          <w:u w:val="single"/>
        </w:rPr>
        <w:t>日</w:t>
      </w:r>
      <w:r>
        <w:rPr>
          <w:rFonts w:hint="eastAsia"/>
          <w:b/>
          <w:sz w:val="30"/>
          <w:u w:val="single"/>
        </w:rPr>
        <w:t xml:space="preserve"> </w:t>
      </w:r>
    </w:p>
    <w:p w14:paraId="4B8AD02C" w14:textId="77777777" w:rsidR="005758B6" w:rsidRDefault="005758B6" w:rsidP="00660AD1">
      <w:pPr>
        <w:spacing w:before="360"/>
        <w:ind w:leftChars="257" w:left="886" w:hangingChars="112" w:hanging="269"/>
        <w:jc w:val="center"/>
        <w:rPr>
          <w:color w:val="000000"/>
        </w:rPr>
      </w:pPr>
    </w:p>
    <w:p w14:paraId="27611635" w14:textId="77777777" w:rsidR="00E41C12" w:rsidRDefault="00E41C12" w:rsidP="00660AD1">
      <w:pPr>
        <w:spacing w:before="360"/>
        <w:ind w:leftChars="257" w:left="886" w:hangingChars="112" w:hanging="269"/>
        <w:jc w:val="center"/>
        <w:rPr>
          <w:color w:val="000000"/>
        </w:rPr>
      </w:pPr>
    </w:p>
    <w:p w14:paraId="529DAA26" w14:textId="77777777" w:rsidR="00187AA1" w:rsidRDefault="00187AA1" w:rsidP="00660AD1">
      <w:pPr>
        <w:spacing w:before="360"/>
        <w:ind w:leftChars="257" w:left="886" w:hangingChars="112" w:hanging="269"/>
        <w:jc w:val="center"/>
        <w:rPr>
          <w:color w:val="000000"/>
        </w:rPr>
      </w:pPr>
    </w:p>
    <w:p w14:paraId="1D360D0F" w14:textId="77777777" w:rsidR="00491E13" w:rsidRDefault="00491E13" w:rsidP="00660AD1">
      <w:pPr>
        <w:spacing w:before="360"/>
        <w:ind w:leftChars="257" w:left="1020" w:hangingChars="112" w:hanging="403"/>
        <w:jc w:val="center"/>
        <w:rPr>
          <w:rFonts w:ascii="仿宋-G2313" w:eastAsia="PMingLiU" w:hAnsi="仿宋" w:cs="宋体"/>
          <w:b/>
          <w:sz w:val="36"/>
          <w:szCs w:val="36"/>
          <w:lang w:val="zh-TW" w:eastAsia="zh-TW"/>
        </w:rPr>
      </w:pPr>
    </w:p>
    <w:p w14:paraId="3D9FBD9C" w14:textId="77777777" w:rsidR="00491E13" w:rsidRDefault="00491E13" w:rsidP="00680FD1">
      <w:pPr>
        <w:spacing w:before="360"/>
        <w:ind w:leftChars="257" w:left="1020" w:hangingChars="112" w:hanging="403"/>
        <w:jc w:val="center"/>
        <w:rPr>
          <w:rFonts w:ascii="仿宋-G2313" w:eastAsia="PMingLiU" w:hAnsi="仿宋" w:cs="宋体"/>
          <w:b/>
          <w:sz w:val="36"/>
          <w:szCs w:val="36"/>
          <w:lang w:val="zh-TW" w:eastAsia="zh-TW"/>
        </w:rPr>
      </w:pPr>
    </w:p>
    <w:p w14:paraId="4A7D53E0" w14:textId="78D4C7BC" w:rsidR="005758B6" w:rsidRPr="00491E13" w:rsidRDefault="00680FD1" w:rsidP="00680FD1">
      <w:pPr>
        <w:ind w:firstLine="723"/>
        <w:jc w:val="center"/>
        <w:rPr>
          <w:color w:val="000000"/>
          <w:sz w:val="36"/>
          <w:szCs w:val="36"/>
        </w:rPr>
      </w:pPr>
      <w:r w:rsidRPr="005758B6">
        <w:rPr>
          <w:rFonts w:ascii="仿宋-G2313" w:eastAsia="仿宋-G2313" w:hAnsi="仿宋" w:cs="宋体" w:hint="eastAsia"/>
          <w:b/>
          <w:sz w:val="36"/>
          <w:szCs w:val="36"/>
          <w:u w:val="single"/>
          <w:lang w:val="zh-TW" w:eastAsia="zh-TW"/>
        </w:rPr>
        <w:t>基于</w:t>
      </w:r>
      <w:r w:rsidRPr="005758B6">
        <w:rPr>
          <w:rFonts w:ascii="仿宋-G2313" w:eastAsia="仿宋-G2313" w:hAnsi="仿宋" w:cs="FangSong" w:hint="eastAsia"/>
          <w:b/>
          <w:sz w:val="36"/>
          <w:szCs w:val="36"/>
          <w:u w:val="single"/>
        </w:rPr>
        <w:t>RHEV</w:t>
      </w:r>
      <w:r>
        <w:rPr>
          <w:rFonts w:ascii="仿宋-G2313" w:eastAsia="仿宋-G2313" w:hAnsi="仿宋" w:cs="宋体" w:hint="eastAsia"/>
          <w:b/>
          <w:sz w:val="36"/>
          <w:szCs w:val="36"/>
          <w:u w:val="single"/>
        </w:rPr>
        <w:t>虚拟化平台的</w:t>
      </w:r>
      <w:r w:rsidRPr="005758B6">
        <w:rPr>
          <w:rFonts w:ascii="仿宋-G2313" w:eastAsia="仿宋-G2313" w:hAnsi="仿宋" w:cs="宋体" w:hint="eastAsia"/>
          <w:b/>
          <w:sz w:val="36"/>
          <w:szCs w:val="36"/>
          <w:u w:val="single"/>
        </w:rPr>
        <w:t>自动化管理系统的设计与实现</w:t>
      </w:r>
    </w:p>
    <w:p w14:paraId="45078554" w14:textId="77777777" w:rsidR="005758B6" w:rsidRDefault="005758B6">
      <w:pPr>
        <w:ind w:firstLine="480"/>
        <w:rPr>
          <w:color w:val="000000"/>
        </w:rPr>
      </w:pPr>
    </w:p>
    <w:p w14:paraId="4C92AFE5" w14:textId="77777777" w:rsidR="005758B6" w:rsidRDefault="005758B6">
      <w:pPr>
        <w:ind w:firstLine="480"/>
        <w:rPr>
          <w:color w:val="000000"/>
        </w:rPr>
      </w:pPr>
    </w:p>
    <w:p w14:paraId="3272CFDD" w14:textId="77777777" w:rsidR="005758B6" w:rsidRDefault="005758B6">
      <w:pPr>
        <w:ind w:firstLine="480"/>
        <w:rPr>
          <w:color w:val="000000"/>
        </w:rPr>
      </w:pPr>
    </w:p>
    <w:p w14:paraId="799D2BCC" w14:textId="77777777" w:rsidR="005758B6" w:rsidRDefault="005758B6">
      <w:pPr>
        <w:ind w:firstLine="480"/>
        <w:rPr>
          <w:color w:val="000000"/>
        </w:rPr>
      </w:pPr>
    </w:p>
    <w:p w14:paraId="7C9CF0E4" w14:textId="77777777" w:rsidR="00092274" w:rsidRDefault="00092274">
      <w:pPr>
        <w:ind w:firstLine="480"/>
        <w:rPr>
          <w:color w:val="000000"/>
        </w:rPr>
      </w:pPr>
    </w:p>
    <w:p w14:paraId="2BD24DFF" w14:textId="77777777" w:rsidR="00092274" w:rsidRDefault="00092274">
      <w:pPr>
        <w:ind w:firstLine="480"/>
        <w:rPr>
          <w:color w:val="000000"/>
        </w:rPr>
      </w:pPr>
    </w:p>
    <w:p w14:paraId="3E06EA28" w14:textId="77777777" w:rsidR="00092274" w:rsidRDefault="00092274">
      <w:pPr>
        <w:ind w:firstLine="480"/>
        <w:rPr>
          <w:color w:val="000000"/>
        </w:rPr>
      </w:pPr>
    </w:p>
    <w:p w14:paraId="2A51D50D" w14:textId="77777777" w:rsidR="00092274" w:rsidRDefault="00092274">
      <w:pPr>
        <w:ind w:firstLine="480"/>
        <w:rPr>
          <w:color w:val="000000"/>
        </w:rPr>
      </w:pPr>
    </w:p>
    <w:p w14:paraId="2067295E" w14:textId="77777777" w:rsidR="00092274" w:rsidRDefault="00092274">
      <w:pPr>
        <w:ind w:firstLine="480"/>
        <w:rPr>
          <w:color w:val="000000"/>
        </w:rPr>
      </w:pPr>
    </w:p>
    <w:p w14:paraId="30AAC63A" w14:textId="77777777" w:rsidR="00092274" w:rsidRDefault="00092274">
      <w:pPr>
        <w:ind w:firstLine="480"/>
        <w:rPr>
          <w:color w:val="000000"/>
        </w:rPr>
      </w:pPr>
    </w:p>
    <w:p w14:paraId="1EB65499" w14:textId="77777777" w:rsidR="00092274" w:rsidRDefault="00092274">
      <w:pPr>
        <w:ind w:firstLine="480"/>
        <w:rPr>
          <w:color w:val="000000"/>
        </w:rPr>
      </w:pPr>
    </w:p>
    <w:p w14:paraId="4498C4BF" w14:textId="77777777" w:rsidR="005758B6" w:rsidRDefault="005758B6">
      <w:pPr>
        <w:ind w:firstLine="480"/>
        <w:rPr>
          <w:color w:val="000000"/>
        </w:rPr>
      </w:pPr>
    </w:p>
    <w:p w14:paraId="33C0BDC9" w14:textId="77777777" w:rsidR="005758B6" w:rsidRPr="00491E13" w:rsidRDefault="005758B6" w:rsidP="005758B6">
      <w:pPr>
        <w:ind w:firstLine="723"/>
        <w:jc w:val="center"/>
        <w:rPr>
          <w:rFonts w:ascii="仿宋" w:eastAsia="仿宋" w:hAnsi="仿宋"/>
          <w:b/>
          <w:color w:val="000000"/>
          <w:sz w:val="36"/>
          <w:szCs w:val="36"/>
        </w:rPr>
      </w:pPr>
      <w:r w:rsidRPr="00491E13">
        <w:rPr>
          <w:rFonts w:ascii="仿宋" w:eastAsia="仿宋" w:hAnsi="仿宋" w:hint="eastAsia"/>
          <w:b/>
          <w:color w:val="000000"/>
          <w:sz w:val="36"/>
          <w:szCs w:val="36"/>
        </w:rPr>
        <w:t>陈家星</w:t>
      </w:r>
    </w:p>
    <w:p w14:paraId="043D9F2A" w14:textId="77777777" w:rsidR="005758B6" w:rsidRPr="00491E13" w:rsidRDefault="005758B6" w:rsidP="005758B6">
      <w:pPr>
        <w:ind w:firstLine="720"/>
        <w:jc w:val="center"/>
        <w:rPr>
          <w:color w:val="000000"/>
          <w:sz w:val="36"/>
          <w:szCs w:val="36"/>
        </w:rPr>
      </w:pPr>
    </w:p>
    <w:p w14:paraId="4B0FCB40" w14:textId="77777777" w:rsidR="005758B6" w:rsidRPr="00491E13" w:rsidRDefault="005758B6" w:rsidP="005758B6">
      <w:pPr>
        <w:ind w:firstLine="720"/>
        <w:jc w:val="center"/>
        <w:rPr>
          <w:color w:val="000000"/>
          <w:sz w:val="36"/>
          <w:szCs w:val="36"/>
        </w:rPr>
      </w:pPr>
    </w:p>
    <w:p w14:paraId="37F52A8C" w14:textId="77777777" w:rsidR="005758B6" w:rsidRPr="00491E13" w:rsidRDefault="005758B6" w:rsidP="005758B6">
      <w:pPr>
        <w:ind w:firstLine="720"/>
        <w:jc w:val="center"/>
        <w:rPr>
          <w:color w:val="000000"/>
          <w:sz w:val="36"/>
          <w:szCs w:val="36"/>
        </w:rPr>
      </w:pPr>
    </w:p>
    <w:p w14:paraId="41BB912B" w14:textId="77777777" w:rsidR="005F3535" w:rsidRPr="00491E13" w:rsidRDefault="005F3535" w:rsidP="00491E13">
      <w:pPr>
        <w:ind w:firstLine="720"/>
        <w:rPr>
          <w:color w:val="000000"/>
          <w:sz w:val="36"/>
          <w:szCs w:val="36"/>
        </w:rPr>
      </w:pPr>
    </w:p>
    <w:p w14:paraId="53BD0738" w14:textId="77777777" w:rsidR="005758B6" w:rsidRPr="00491E13" w:rsidRDefault="005758B6" w:rsidP="005758B6">
      <w:pPr>
        <w:ind w:firstLine="723"/>
        <w:jc w:val="center"/>
        <w:rPr>
          <w:b/>
          <w:color w:val="000000"/>
          <w:sz w:val="36"/>
          <w:szCs w:val="36"/>
        </w:rPr>
      </w:pPr>
      <w:r w:rsidRPr="00491E13">
        <w:rPr>
          <w:rFonts w:hint="eastAsia"/>
          <w:b/>
          <w:color w:val="000000"/>
          <w:sz w:val="36"/>
          <w:szCs w:val="36"/>
        </w:rPr>
        <w:t>浙江大学</w:t>
      </w:r>
    </w:p>
    <w:p w14:paraId="15CADF11" w14:textId="77777777" w:rsidR="005758B6" w:rsidRPr="00491E13" w:rsidRDefault="005758B6" w:rsidP="005758B6">
      <w:pPr>
        <w:ind w:firstLine="720"/>
        <w:jc w:val="center"/>
        <w:rPr>
          <w:color w:val="000000"/>
          <w:sz w:val="36"/>
          <w:szCs w:val="36"/>
        </w:rPr>
      </w:pPr>
    </w:p>
    <w:p w14:paraId="22DC3BFC" w14:textId="77777777" w:rsidR="005758B6" w:rsidRPr="00491E13" w:rsidRDefault="005758B6" w:rsidP="005758B6">
      <w:pPr>
        <w:ind w:firstLine="720"/>
        <w:jc w:val="center"/>
        <w:rPr>
          <w:color w:val="000000"/>
          <w:sz w:val="36"/>
          <w:szCs w:val="36"/>
        </w:rPr>
      </w:pPr>
    </w:p>
    <w:p w14:paraId="75F5FDD9" w14:textId="77777777" w:rsidR="005758B6" w:rsidRDefault="005758B6" w:rsidP="005758B6">
      <w:pPr>
        <w:ind w:firstLine="480"/>
        <w:jc w:val="center"/>
        <w:rPr>
          <w:color w:val="000000"/>
        </w:rPr>
      </w:pPr>
    </w:p>
    <w:p w14:paraId="79185CB9" w14:textId="77777777" w:rsidR="00660AD1" w:rsidRDefault="00660AD1" w:rsidP="00660AD1">
      <w:pPr>
        <w:pStyle w:val="30"/>
        <w:ind w:firstLine="480"/>
      </w:pPr>
    </w:p>
    <w:p w14:paraId="36AA1ED1" w14:textId="7CE0307A" w:rsidR="00660AD1" w:rsidRPr="005758B6" w:rsidRDefault="00660AD1" w:rsidP="00680FD1">
      <w:pPr>
        <w:spacing w:before="360"/>
        <w:ind w:leftChars="257" w:left="886" w:hangingChars="112" w:hanging="269"/>
        <w:jc w:val="center"/>
        <w:rPr>
          <w:b/>
          <w:sz w:val="36"/>
          <w:u w:val="single"/>
        </w:rPr>
      </w:pPr>
      <w:r>
        <w:rPr>
          <w:color w:val="000000"/>
        </w:rPr>
        <w:br w:type="page"/>
      </w:r>
      <w:r w:rsidR="005758B6" w:rsidRPr="005758B6">
        <w:rPr>
          <w:rFonts w:ascii="仿宋-G2313" w:eastAsia="仿宋-G2313" w:hAnsi="仿宋" w:cs="宋体" w:hint="eastAsia"/>
          <w:b/>
          <w:sz w:val="36"/>
          <w:szCs w:val="36"/>
          <w:u w:val="single"/>
          <w:lang w:val="zh-TW" w:eastAsia="zh-TW"/>
        </w:rPr>
        <w:lastRenderedPageBreak/>
        <w:t>基于</w:t>
      </w:r>
      <w:r w:rsidR="005758B6" w:rsidRPr="005758B6">
        <w:rPr>
          <w:rFonts w:ascii="仿宋-G2313" w:eastAsia="仿宋-G2313" w:hAnsi="仿宋" w:cs="FangSong" w:hint="eastAsia"/>
          <w:b/>
          <w:sz w:val="36"/>
          <w:szCs w:val="36"/>
          <w:u w:val="single"/>
        </w:rPr>
        <w:t>RHEV</w:t>
      </w:r>
      <w:r w:rsidR="00680FD1">
        <w:rPr>
          <w:rFonts w:ascii="仿宋-G2313" w:eastAsia="仿宋-G2313" w:hAnsi="仿宋" w:cs="宋体" w:hint="eastAsia"/>
          <w:b/>
          <w:sz w:val="36"/>
          <w:szCs w:val="36"/>
          <w:u w:val="single"/>
        </w:rPr>
        <w:t>虚拟化平台的</w:t>
      </w:r>
      <w:r w:rsidR="005758B6" w:rsidRPr="005758B6">
        <w:rPr>
          <w:rFonts w:ascii="仿宋-G2313" w:eastAsia="仿宋-G2313" w:hAnsi="仿宋" w:cs="宋体" w:hint="eastAsia"/>
          <w:b/>
          <w:sz w:val="36"/>
          <w:szCs w:val="36"/>
          <w:u w:val="single"/>
        </w:rPr>
        <w:t>自动化管理系统的设计与实现</w:t>
      </w:r>
    </w:p>
    <w:p w14:paraId="376D0A46" w14:textId="77777777" w:rsidR="00660AD1" w:rsidRDefault="003A67DD" w:rsidP="00660AD1">
      <w:pPr>
        <w:ind w:firstLineChars="841" w:firstLine="2018"/>
        <w:jc w:val="center"/>
        <w:rPr>
          <w:color w:val="000000"/>
        </w:rPr>
      </w:pPr>
      <w:r>
        <w:rPr>
          <w:noProof/>
          <w:color w:val="000000"/>
          <w:bdr w:val="nil"/>
          <w:lang w:eastAsia="en-US"/>
        </w:rPr>
        <w:pict w14:anchorId="3A4D97C0">
          <v:shape id="_x0000_s1026" type="#_x0000_t75" style="position:absolute;left:0;text-align:left;margin-left:189pt;margin-top:26.35pt;width:64.5pt;height:61.05pt;z-index:251640832">
            <v:imagedata r:id="rId9" o:title=""/>
            <w10:wrap type="topAndBottom"/>
          </v:shape>
        </w:pict>
      </w:r>
    </w:p>
    <w:p w14:paraId="6D2FEACE" w14:textId="77777777" w:rsidR="00660AD1" w:rsidRPr="00491E13" w:rsidRDefault="00660AD1" w:rsidP="00660AD1">
      <w:pPr>
        <w:ind w:firstLine="643"/>
        <w:rPr>
          <w:b/>
          <w:sz w:val="32"/>
          <w:u w:val="single"/>
        </w:rPr>
      </w:pPr>
    </w:p>
    <w:p w14:paraId="624FD6B2" w14:textId="77777777" w:rsidR="00660AD1" w:rsidRDefault="00660AD1" w:rsidP="00660AD1">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14:paraId="2BEC603A" w14:textId="77777777" w:rsidR="00660AD1" w:rsidRDefault="00660AD1" w:rsidP="00660AD1">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14:paraId="052B7136" w14:textId="77777777" w:rsidR="00BE1DF4" w:rsidRDefault="00BE1DF4" w:rsidP="00BE1DF4">
      <w:pPr>
        <w:spacing w:line="520" w:lineRule="exact"/>
        <w:rPr>
          <w:b/>
          <w:sz w:val="32"/>
          <w:u w:val="single"/>
        </w:rPr>
      </w:pPr>
    </w:p>
    <w:p w14:paraId="43ED9EB4" w14:textId="77777777" w:rsidR="00660AD1" w:rsidRDefault="00660AD1" w:rsidP="00BE1DF4">
      <w:pPr>
        <w:spacing w:line="520" w:lineRule="exact"/>
        <w:ind w:left="419" w:firstLine="420"/>
        <w:rPr>
          <w:color w:val="000000"/>
          <w:position w:val="-6"/>
          <w:sz w:val="28"/>
          <w:u w:val="single"/>
        </w:rPr>
      </w:pPr>
      <w:r>
        <w:rPr>
          <w:rFonts w:hint="eastAsia"/>
          <w:color w:val="000000"/>
          <w:sz w:val="28"/>
        </w:rPr>
        <w:t>论文评阅人</w:t>
      </w:r>
      <w:r>
        <w:rPr>
          <w:rFonts w:hint="eastAsia"/>
          <w:color w:val="000000"/>
          <w:sz w:val="28"/>
        </w:rPr>
        <w:t>1</w:t>
      </w:r>
      <w:r>
        <w:rPr>
          <w:rFonts w:hint="eastAsia"/>
          <w:color w:val="000000"/>
          <w:sz w:val="28"/>
        </w:rPr>
        <w:t>：</w:t>
      </w:r>
      <w:r>
        <w:rPr>
          <w:rFonts w:hint="eastAsia"/>
          <w:color w:val="000000"/>
          <w:position w:val="-6"/>
          <w:sz w:val="28"/>
          <w:u w:val="single"/>
        </w:rPr>
        <w:t xml:space="preserve">     </w:t>
      </w:r>
      <w:r w:rsidR="005758B6">
        <w:rPr>
          <w:color w:val="000000"/>
          <w:position w:val="-6"/>
          <w:sz w:val="28"/>
          <w:u w:val="single"/>
        </w:rPr>
        <w:t xml:space="preserve"> </w:t>
      </w:r>
      <w:r>
        <w:rPr>
          <w:rFonts w:hint="eastAsia"/>
          <w:color w:val="000000"/>
          <w:position w:val="-6"/>
          <w:sz w:val="28"/>
          <w:u w:val="single"/>
        </w:rPr>
        <w:t xml:space="preserve">   </w:t>
      </w:r>
      <w:r w:rsidR="005758B6">
        <w:rPr>
          <w:color w:val="000000"/>
          <w:position w:val="-6"/>
          <w:sz w:val="28"/>
          <w:u w:val="single"/>
        </w:rPr>
        <w:t xml:space="preserve">                  </w:t>
      </w:r>
      <w:r>
        <w:rPr>
          <w:rFonts w:hint="eastAsia"/>
          <w:color w:val="000000"/>
          <w:position w:val="-6"/>
          <w:sz w:val="28"/>
          <w:u w:val="single"/>
        </w:rPr>
        <w:t xml:space="preserve">           </w:t>
      </w:r>
    </w:p>
    <w:p w14:paraId="0DEE4526" w14:textId="77777777" w:rsidR="00660AD1" w:rsidRDefault="00660AD1" w:rsidP="00660AD1">
      <w:pPr>
        <w:spacing w:line="520" w:lineRule="exact"/>
        <w:ind w:left="839" w:firstLine="560"/>
        <w:rPr>
          <w:color w:val="000000"/>
          <w:position w:val="-6"/>
          <w:sz w:val="28"/>
          <w:u w:val="single"/>
        </w:rPr>
      </w:pPr>
      <w:r>
        <w:rPr>
          <w:rFonts w:hint="eastAsia"/>
          <w:color w:val="000000"/>
          <w:sz w:val="28"/>
        </w:rPr>
        <w:t>评阅人</w:t>
      </w:r>
      <w:r>
        <w:rPr>
          <w:rFonts w:hint="eastAsia"/>
          <w:color w:val="000000"/>
          <w:sz w:val="28"/>
        </w:rPr>
        <w:t>2</w:t>
      </w:r>
      <w:r>
        <w:rPr>
          <w:rFonts w:hint="eastAsia"/>
          <w:color w:val="000000"/>
          <w:sz w:val="28"/>
        </w:rPr>
        <w:t>：</w:t>
      </w:r>
      <w:r>
        <w:rPr>
          <w:rFonts w:hint="eastAsia"/>
          <w:color w:val="000000"/>
          <w:position w:val="-6"/>
          <w:sz w:val="28"/>
          <w:u w:val="single"/>
        </w:rPr>
        <w:t xml:space="preserve">     </w:t>
      </w:r>
      <w:r w:rsidR="005758B6">
        <w:rPr>
          <w:color w:val="000000"/>
          <w:position w:val="-6"/>
          <w:sz w:val="28"/>
          <w:u w:val="single"/>
        </w:rPr>
        <w:t xml:space="preserve"> </w:t>
      </w:r>
      <w:r>
        <w:rPr>
          <w:rFonts w:hint="eastAsia"/>
          <w:color w:val="000000"/>
          <w:position w:val="-6"/>
          <w:sz w:val="28"/>
          <w:u w:val="single"/>
        </w:rPr>
        <w:t xml:space="preserve">         </w:t>
      </w:r>
      <w:r w:rsidR="005758B6">
        <w:rPr>
          <w:color w:val="000000"/>
          <w:position w:val="-6"/>
          <w:sz w:val="28"/>
          <w:u w:val="single"/>
        </w:rPr>
        <w:t xml:space="preserve">                     </w:t>
      </w:r>
      <w:r>
        <w:rPr>
          <w:rFonts w:hint="eastAsia"/>
          <w:color w:val="000000"/>
          <w:position w:val="-6"/>
          <w:sz w:val="28"/>
          <w:u w:val="single"/>
        </w:rPr>
        <w:t xml:space="preserve">  </w:t>
      </w:r>
    </w:p>
    <w:p w14:paraId="08DF698C" w14:textId="77777777" w:rsidR="00660AD1" w:rsidRDefault="00660AD1" w:rsidP="00BE1DF4">
      <w:pPr>
        <w:spacing w:line="520" w:lineRule="exact"/>
        <w:ind w:left="839" w:firstLine="560"/>
        <w:rPr>
          <w:color w:val="000000"/>
          <w:position w:val="-6"/>
          <w:sz w:val="28"/>
          <w:u w:val="single"/>
        </w:rPr>
      </w:pPr>
      <w:r>
        <w:rPr>
          <w:rFonts w:hint="eastAsia"/>
          <w:color w:val="000000"/>
          <w:sz w:val="28"/>
        </w:rPr>
        <w:t>评阅人</w:t>
      </w:r>
      <w:r>
        <w:rPr>
          <w:rFonts w:hint="eastAsia"/>
          <w:color w:val="000000"/>
          <w:sz w:val="28"/>
        </w:rPr>
        <w:t>3</w:t>
      </w:r>
      <w:r>
        <w:rPr>
          <w:rFonts w:hint="eastAsia"/>
          <w:color w:val="000000"/>
          <w:sz w:val="28"/>
        </w:rPr>
        <w:t>：</w:t>
      </w:r>
      <w:r>
        <w:rPr>
          <w:rFonts w:hint="eastAsia"/>
          <w:color w:val="000000"/>
          <w:position w:val="-6"/>
          <w:sz w:val="28"/>
          <w:u w:val="single"/>
        </w:rPr>
        <w:t xml:space="preserve">                                      </w:t>
      </w:r>
    </w:p>
    <w:p w14:paraId="7DE0CFCF" w14:textId="77777777" w:rsidR="00660AD1" w:rsidRDefault="00660AD1" w:rsidP="00660AD1">
      <w:pPr>
        <w:spacing w:line="520" w:lineRule="exact"/>
        <w:ind w:left="839" w:firstLine="560"/>
        <w:rPr>
          <w:color w:val="000000"/>
          <w:position w:val="-6"/>
          <w:sz w:val="28"/>
          <w:u w:val="single"/>
        </w:rPr>
      </w:pPr>
      <w:r>
        <w:rPr>
          <w:rFonts w:hint="eastAsia"/>
          <w:color w:val="000000"/>
          <w:sz w:val="28"/>
        </w:rPr>
        <w:t>评阅人</w:t>
      </w:r>
      <w:r>
        <w:rPr>
          <w:rFonts w:hint="eastAsia"/>
          <w:color w:val="000000"/>
          <w:sz w:val="28"/>
        </w:rPr>
        <w:t>4</w:t>
      </w:r>
      <w:r>
        <w:rPr>
          <w:rFonts w:hint="eastAsia"/>
          <w:color w:val="000000"/>
          <w:position w:val="-6"/>
          <w:sz w:val="28"/>
        </w:rPr>
        <w:t>：</w:t>
      </w:r>
      <w:r>
        <w:rPr>
          <w:rFonts w:hint="eastAsia"/>
          <w:color w:val="000000"/>
          <w:position w:val="-6"/>
          <w:sz w:val="28"/>
          <w:u w:val="single"/>
        </w:rPr>
        <w:t xml:space="preserve">                                      </w:t>
      </w:r>
    </w:p>
    <w:p w14:paraId="349141FE" w14:textId="77777777" w:rsidR="00660AD1" w:rsidRDefault="00660AD1" w:rsidP="00660AD1">
      <w:pPr>
        <w:spacing w:line="360" w:lineRule="auto"/>
        <w:ind w:left="839" w:firstLine="560"/>
        <w:rPr>
          <w:color w:val="000000"/>
          <w:position w:val="-6"/>
          <w:sz w:val="28"/>
          <w:u w:val="single"/>
        </w:rPr>
      </w:pPr>
      <w:r>
        <w:rPr>
          <w:rFonts w:hint="eastAsia"/>
          <w:color w:val="000000"/>
          <w:sz w:val="28"/>
        </w:rPr>
        <w:t>评阅人</w:t>
      </w:r>
      <w:r>
        <w:rPr>
          <w:rFonts w:hint="eastAsia"/>
          <w:color w:val="000000"/>
          <w:sz w:val="28"/>
        </w:rPr>
        <w:t>5</w:t>
      </w:r>
      <w:r>
        <w:rPr>
          <w:rFonts w:hint="eastAsia"/>
          <w:color w:val="000000"/>
          <w:sz w:val="28"/>
        </w:rPr>
        <w:t>：</w:t>
      </w:r>
      <w:r>
        <w:rPr>
          <w:rFonts w:hint="eastAsia"/>
          <w:color w:val="000000"/>
          <w:position w:val="-6"/>
          <w:sz w:val="28"/>
          <w:u w:val="single"/>
        </w:rPr>
        <w:t xml:space="preserve">                                      </w:t>
      </w:r>
    </w:p>
    <w:p w14:paraId="439D889C" w14:textId="77777777" w:rsidR="00660AD1" w:rsidRDefault="00660AD1" w:rsidP="00660AD1">
      <w:pPr>
        <w:spacing w:line="360" w:lineRule="auto"/>
        <w:ind w:left="839" w:firstLine="560"/>
        <w:rPr>
          <w:color w:val="000000"/>
          <w:sz w:val="28"/>
        </w:rPr>
      </w:pPr>
    </w:p>
    <w:p w14:paraId="0D8EB2A0" w14:textId="77777777" w:rsidR="00660AD1" w:rsidRDefault="00660AD1" w:rsidP="00BE1DF4">
      <w:pPr>
        <w:spacing w:line="520" w:lineRule="exact"/>
        <w:ind w:firstLineChars="71" w:firstLine="199"/>
        <w:rPr>
          <w:color w:val="000000"/>
          <w:sz w:val="28"/>
        </w:rPr>
      </w:pPr>
      <w:r>
        <w:rPr>
          <w:rFonts w:hint="eastAsia"/>
          <w:color w:val="000000"/>
          <w:sz w:val="28"/>
        </w:rPr>
        <w:t>答辩委员会主席：</w:t>
      </w:r>
      <w:r>
        <w:rPr>
          <w:rFonts w:hint="eastAsia"/>
          <w:color w:val="000000"/>
          <w:position w:val="-6"/>
          <w:sz w:val="28"/>
          <w:u w:val="single"/>
        </w:rPr>
        <w:t xml:space="preserve">         </w:t>
      </w:r>
      <w:r w:rsidR="005758B6">
        <w:rPr>
          <w:color w:val="000000"/>
          <w:position w:val="-6"/>
          <w:sz w:val="28"/>
          <w:u w:val="single"/>
        </w:rPr>
        <w:t xml:space="preserve">              </w:t>
      </w:r>
      <w:r>
        <w:rPr>
          <w:rFonts w:hint="eastAsia"/>
          <w:color w:val="000000"/>
          <w:position w:val="-6"/>
          <w:sz w:val="28"/>
          <w:u w:val="single"/>
        </w:rPr>
        <w:t xml:space="preserve">                  </w:t>
      </w:r>
    </w:p>
    <w:p w14:paraId="36675175" w14:textId="77777777" w:rsidR="00660AD1" w:rsidRDefault="00660AD1" w:rsidP="00660AD1">
      <w:pPr>
        <w:spacing w:line="520" w:lineRule="exact"/>
        <w:ind w:left="839" w:firstLine="560"/>
        <w:rPr>
          <w:color w:val="000000"/>
          <w:position w:val="-6"/>
          <w:sz w:val="28"/>
          <w:u w:val="single"/>
        </w:rPr>
      </w:pPr>
      <w:r>
        <w:rPr>
          <w:rFonts w:hint="eastAsia"/>
          <w:color w:val="000000"/>
          <w:sz w:val="28"/>
        </w:rPr>
        <w:t>委员</w:t>
      </w:r>
      <w:r>
        <w:rPr>
          <w:rFonts w:hint="eastAsia"/>
          <w:color w:val="000000"/>
          <w:sz w:val="28"/>
        </w:rPr>
        <w:t>1</w:t>
      </w:r>
      <w:r>
        <w:rPr>
          <w:rFonts w:hint="eastAsia"/>
          <w:color w:val="000000"/>
          <w:sz w:val="28"/>
        </w:rPr>
        <w:t>：</w:t>
      </w:r>
      <w:r>
        <w:rPr>
          <w:rFonts w:hint="eastAsia"/>
          <w:color w:val="000000"/>
          <w:position w:val="-6"/>
          <w:sz w:val="28"/>
          <w:u w:val="single"/>
        </w:rPr>
        <w:t xml:space="preserve">                                         </w:t>
      </w:r>
    </w:p>
    <w:p w14:paraId="34ACCB39" w14:textId="77777777" w:rsidR="00660AD1" w:rsidRDefault="00660AD1" w:rsidP="00660AD1">
      <w:pPr>
        <w:spacing w:line="520" w:lineRule="exact"/>
        <w:ind w:left="839" w:firstLine="560"/>
        <w:rPr>
          <w:color w:val="000000"/>
          <w:position w:val="-6"/>
          <w:sz w:val="28"/>
          <w:u w:val="single"/>
        </w:rPr>
      </w:pPr>
      <w:r>
        <w:rPr>
          <w:rFonts w:hint="eastAsia"/>
          <w:color w:val="000000"/>
          <w:sz w:val="28"/>
        </w:rPr>
        <w:t>委员</w:t>
      </w:r>
      <w:r>
        <w:rPr>
          <w:rFonts w:hint="eastAsia"/>
          <w:color w:val="000000"/>
          <w:sz w:val="28"/>
        </w:rPr>
        <w:t>2</w:t>
      </w:r>
      <w:r>
        <w:rPr>
          <w:rFonts w:hint="eastAsia"/>
          <w:color w:val="000000"/>
          <w:sz w:val="28"/>
        </w:rPr>
        <w:t>：</w:t>
      </w:r>
      <w:r>
        <w:rPr>
          <w:rFonts w:hint="eastAsia"/>
          <w:color w:val="000000"/>
          <w:position w:val="-6"/>
          <w:sz w:val="28"/>
          <w:u w:val="single"/>
        </w:rPr>
        <w:t xml:space="preserve">                                         </w:t>
      </w:r>
    </w:p>
    <w:p w14:paraId="63FD1BC0" w14:textId="77777777" w:rsidR="00660AD1" w:rsidRDefault="00660AD1" w:rsidP="00BE1DF4">
      <w:pPr>
        <w:spacing w:line="520" w:lineRule="exact"/>
        <w:ind w:left="839" w:firstLine="560"/>
        <w:rPr>
          <w:color w:val="000000"/>
          <w:position w:val="-6"/>
          <w:sz w:val="28"/>
          <w:u w:val="single"/>
        </w:rPr>
      </w:pPr>
      <w:r>
        <w:rPr>
          <w:rFonts w:hint="eastAsia"/>
          <w:color w:val="000000"/>
          <w:sz w:val="28"/>
        </w:rPr>
        <w:t>委员</w:t>
      </w:r>
      <w:r>
        <w:rPr>
          <w:rFonts w:hint="eastAsia"/>
          <w:color w:val="000000"/>
          <w:sz w:val="28"/>
        </w:rPr>
        <w:t>3</w:t>
      </w:r>
      <w:r>
        <w:rPr>
          <w:rFonts w:hint="eastAsia"/>
          <w:color w:val="000000"/>
          <w:sz w:val="28"/>
        </w:rPr>
        <w:t>：</w:t>
      </w:r>
      <w:r>
        <w:rPr>
          <w:rFonts w:hint="eastAsia"/>
          <w:color w:val="000000"/>
          <w:position w:val="-6"/>
          <w:sz w:val="28"/>
          <w:u w:val="single"/>
        </w:rPr>
        <w:t xml:space="preserve">                                         </w:t>
      </w:r>
    </w:p>
    <w:p w14:paraId="001E90FC" w14:textId="77777777" w:rsidR="00660AD1" w:rsidRDefault="00660AD1" w:rsidP="00660AD1">
      <w:pPr>
        <w:spacing w:line="520" w:lineRule="exact"/>
        <w:ind w:left="839" w:firstLine="560"/>
        <w:rPr>
          <w:color w:val="000000"/>
          <w:position w:val="-6"/>
          <w:sz w:val="28"/>
          <w:u w:val="single"/>
        </w:rPr>
      </w:pPr>
      <w:r>
        <w:rPr>
          <w:rFonts w:hint="eastAsia"/>
          <w:color w:val="000000"/>
          <w:sz w:val="28"/>
        </w:rPr>
        <w:t>委员</w:t>
      </w:r>
      <w:r>
        <w:rPr>
          <w:rFonts w:hint="eastAsia"/>
          <w:color w:val="000000"/>
          <w:sz w:val="28"/>
        </w:rPr>
        <w:t>4</w:t>
      </w:r>
      <w:r>
        <w:rPr>
          <w:rFonts w:hint="eastAsia"/>
          <w:color w:val="000000"/>
          <w:position w:val="-6"/>
          <w:sz w:val="28"/>
        </w:rPr>
        <w:t>：</w:t>
      </w:r>
      <w:r>
        <w:rPr>
          <w:rFonts w:hint="eastAsia"/>
          <w:color w:val="000000"/>
          <w:position w:val="-6"/>
          <w:sz w:val="28"/>
          <w:u w:val="single"/>
        </w:rPr>
        <w:t xml:space="preserve">                                         </w:t>
      </w:r>
    </w:p>
    <w:p w14:paraId="2FACCD2B" w14:textId="77777777" w:rsidR="00660AD1" w:rsidRDefault="00660AD1" w:rsidP="00660AD1">
      <w:pPr>
        <w:spacing w:line="520" w:lineRule="exact"/>
        <w:ind w:left="839" w:firstLine="560"/>
        <w:rPr>
          <w:color w:val="000000"/>
          <w:sz w:val="28"/>
        </w:rPr>
      </w:pPr>
      <w:r>
        <w:rPr>
          <w:rFonts w:hint="eastAsia"/>
          <w:color w:val="000000"/>
          <w:sz w:val="28"/>
        </w:rPr>
        <w:t>委员</w:t>
      </w:r>
      <w:r>
        <w:rPr>
          <w:rFonts w:hint="eastAsia"/>
          <w:color w:val="000000"/>
          <w:sz w:val="28"/>
        </w:rPr>
        <w:t>5</w:t>
      </w:r>
      <w:r>
        <w:rPr>
          <w:rFonts w:hint="eastAsia"/>
          <w:color w:val="000000"/>
          <w:sz w:val="28"/>
        </w:rPr>
        <w:t>：</w:t>
      </w:r>
      <w:r>
        <w:rPr>
          <w:rFonts w:hint="eastAsia"/>
          <w:color w:val="000000"/>
          <w:position w:val="-6"/>
          <w:sz w:val="28"/>
          <w:u w:val="single"/>
        </w:rPr>
        <w:t xml:space="preserve">                                         </w:t>
      </w:r>
    </w:p>
    <w:p w14:paraId="1347B840" w14:textId="77777777" w:rsidR="00660AD1" w:rsidRDefault="00660AD1" w:rsidP="00660AD1">
      <w:pPr>
        <w:ind w:leftChars="257" w:left="617" w:firstLine="560"/>
        <w:rPr>
          <w:color w:val="000000"/>
          <w:sz w:val="28"/>
        </w:rPr>
      </w:pPr>
    </w:p>
    <w:p w14:paraId="41743801" w14:textId="77777777" w:rsidR="00660AD1" w:rsidRDefault="00660AD1" w:rsidP="00660AD1">
      <w:pPr>
        <w:ind w:leftChars="257" w:left="617" w:firstLine="560"/>
        <w:rPr>
          <w:color w:val="000000"/>
          <w:sz w:val="28"/>
        </w:rPr>
      </w:pPr>
    </w:p>
    <w:p w14:paraId="22956684" w14:textId="77777777" w:rsidR="00660AD1" w:rsidRDefault="00660AD1" w:rsidP="00660AD1">
      <w:pPr>
        <w:ind w:leftChars="257" w:left="617" w:firstLine="560"/>
        <w:rPr>
          <w:color w:val="000000"/>
          <w:sz w:val="28"/>
        </w:rPr>
      </w:pPr>
    </w:p>
    <w:p w14:paraId="588A9BDC" w14:textId="77777777" w:rsidR="00660AD1" w:rsidRDefault="00660AD1" w:rsidP="00660AD1">
      <w:pPr>
        <w:ind w:rightChars="-29" w:right="-70" w:firstLineChars="750" w:firstLine="2100"/>
        <w:rPr>
          <w:color w:val="000000"/>
          <w:sz w:val="28"/>
        </w:rPr>
      </w:pPr>
      <w:r>
        <w:rPr>
          <w:rFonts w:hint="eastAsia"/>
          <w:color w:val="000000"/>
          <w:sz w:val="28"/>
        </w:rPr>
        <w:t>答辩日期：</w:t>
      </w:r>
      <w:r>
        <w:rPr>
          <w:rFonts w:hint="eastAsia"/>
          <w:color w:val="000000"/>
          <w:sz w:val="28"/>
          <w:u w:val="single"/>
        </w:rPr>
        <w:t xml:space="preserve">                     </w:t>
      </w:r>
      <w:r>
        <w:rPr>
          <w:rFonts w:hint="eastAsia"/>
          <w:color w:val="000000"/>
          <w:sz w:val="28"/>
        </w:rPr>
        <w:t xml:space="preserve"> </w:t>
      </w:r>
      <w:r>
        <w:rPr>
          <w:color w:val="000000"/>
          <w:sz w:val="28"/>
        </w:rPr>
        <w:br w:type="page"/>
      </w:r>
      <w:r>
        <w:rPr>
          <w:rFonts w:hint="eastAsia"/>
          <w:color w:val="000000"/>
          <w:sz w:val="28"/>
        </w:rPr>
        <w:lastRenderedPageBreak/>
        <w:t xml:space="preserve">   </w:t>
      </w:r>
    </w:p>
    <w:p w14:paraId="588A32D1" w14:textId="284D5EF9" w:rsidR="00660AD1" w:rsidRDefault="005758B6" w:rsidP="005758B6">
      <w:pPr>
        <w:ind w:rightChars="-29" w:right="-70" w:firstLine="640"/>
        <w:jc w:val="center"/>
        <w:rPr>
          <w:b/>
          <w:sz w:val="32"/>
          <w:u w:val="single"/>
        </w:rPr>
      </w:pPr>
      <w:r w:rsidRPr="005758B6">
        <w:rPr>
          <w:rFonts w:eastAsia="FangSong"/>
          <w:b/>
          <w:sz w:val="32"/>
          <w:szCs w:val="32"/>
          <w:u w:val="single"/>
        </w:rPr>
        <w:t xml:space="preserve">Design and Implementation of Automatic Management System Based on RHEV </w:t>
      </w:r>
      <w:r w:rsidR="00680FD1" w:rsidRPr="00680FD1">
        <w:rPr>
          <w:rFonts w:eastAsia="FangSong"/>
          <w:b/>
          <w:sz w:val="32"/>
          <w:szCs w:val="32"/>
          <w:u w:val="single"/>
        </w:rPr>
        <w:t xml:space="preserve">Virtualization </w:t>
      </w:r>
      <w:r w:rsidRPr="005758B6">
        <w:rPr>
          <w:rFonts w:eastAsia="FangSong"/>
          <w:b/>
          <w:sz w:val="32"/>
          <w:szCs w:val="32"/>
          <w:u w:val="single"/>
        </w:rPr>
        <w:t>Platform</w:t>
      </w:r>
      <w:r w:rsidR="00660AD1">
        <w:rPr>
          <w:rFonts w:hint="eastAsia"/>
          <w:b/>
          <w:sz w:val="32"/>
          <w:u w:val="single"/>
        </w:rPr>
        <w:t xml:space="preserve"> </w:t>
      </w:r>
    </w:p>
    <w:p w14:paraId="48CC6B58" w14:textId="77777777" w:rsidR="00660AD1" w:rsidRDefault="00660AD1" w:rsidP="00660AD1">
      <w:pPr>
        <w:ind w:firstLineChars="841" w:firstLine="2018"/>
        <w:jc w:val="center"/>
        <w:rPr>
          <w:color w:val="000000"/>
        </w:rPr>
      </w:pPr>
    </w:p>
    <w:p w14:paraId="653EECA1" w14:textId="77777777" w:rsidR="00660AD1" w:rsidRDefault="003A67DD" w:rsidP="00660AD1">
      <w:pPr>
        <w:ind w:firstLineChars="841" w:firstLine="2018"/>
        <w:jc w:val="center"/>
        <w:rPr>
          <w:color w:val="000000"/>
        </w:rPr>
      </w:pPr>
      <w:r>
        <w:rPr>
          <w:noProof/>
          <w:color w:val="000000"/>
          <w:bdr w:val="nil"/>
          <w:lang w:eastAsia="en-US"/>
        </w:rPr>
        <w:pict w14:anchorId="4DC372B9">
          <v:shape id="_x0000_s1027" type="#_x0000_t75" style="position:absolute;left:0;text-align:left;margin-left:180pt;margin-top:15.45pt;width:64.5pt;height:61.05pt;z-index:251641856">
            <v:imagedata r:id="rId9" o:title=""/>
            <w10:wrap type="topAndBottom"/>
          </v:shape>
        </w:pict>
      </w:r>
    </w:p>
    <w:p w14:paraId="3A08B847" w14:textId="77777777" w:rsidR="00660AD1" w:rsidRDefault="00660AD1" w:rsidP="00660AD1">
      <w:pPr>
        <w:ind w:firstLine="643"/>
        <w:rPr>
          <w:b/>
          <w:sz w:val="32"/>
          <w:u w:val="single"/>
        </w:rPr>
      </w:pPr>
    </w:p>
    <w:p w14:paraId="7B9242D2" w14:textId="77777777" w:rsidR="00660AD1" w:rsidRDefault="00660AD1" w:rsidP="00660AD1">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14:paraId="351A79FC" w14:textId="77777777" w:rsidR="00660AD1" w:rsidRDefault="00660AD1" w:rsidP="00660AD1">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14:paraId="53C69096" w14:textId="77777777" w:rsidR="00660AD1" w:rsidRDefault="00660AD1" w:rsidP="00660AD1">
      <w:pPr>
        <w:ind w:firstLine="643"/>
        <w:rPr>
          <w:b/>
          <w:sz w:val="32"/>
          <w:u w:val="single"/>
        </w:rPr>
      </w:pPr>
    </w:p>
    <w:p w14:paraId="03A5B4BF" w14:textId="77777777" w:rsidR="00660AD1" w:rsidRDefault="00660AD1" w:rsidP="005758B6">
      <w:pPr>
        <w:spacing w:line="520" w:lineRule="exact"/>
        <w:ind w:left="839" w:firstLine="560"/>
        <w:rPr>
          <w:color w:val="000000"/>
          <w:position w:val="-6"/>
          <w:sz w:val="28"/>
          <w:u w:val="single"/>
        </w:rPr>
      </w:pPr>
      <w:r>
        <w:rPr>
          <w:rFonts w:hint="eastAsia"/>
          <w:color w:val="000000"/>
          <w:sz w:val="28"/>
        </w:rPr>
        <w:t>Thesis reviewer 1</w:t>
      </w:r>
      <w:r>
        <w:rPr>
          <w:rFonts w:hint="eastAsia"/>
          <w:color w:val="000000"/>
          <w:sz w:val="28"/>
        </w:rPr>
        <w:t>：</w:t>
      </w:r>
      <w:r>
        <w:rPr>
          <w:rFonts w:hint="eastAsia"/>
          <w:color w:val="000000"/>
          <w:position w:val="-6"/>
          <w:sz w:val="28"/>
          <w:u w:val="single"/>
        </w:rPr>
        <w:t xml:space="preserve">     </w:t>
      </w:r>
      <w:r w:rsidR="005758B6">
        <w:rPr>
          <w:color w:val="000000"/>
          <w:position w:val="-6"/>
          <w:sz w:val="28"/>
          <w:u w:val="single"/>
        </w:rPr>
        <w:t xml:space="preserve"> </w:t>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Pr>
          <w:rFonts w:hint="eastAsia"/>
          <w:color w:val="000000"/>
          <w:position w:val="-6"/>
          <w:sz w:val="28"/>
          <w:u w:val="single"/>
        </w:rPr>
        <w:t xml:space="preserve">              </w:t>
      </w:r>
    </w:p>
    <w:p w14:paraId="0713A63B" w14:textId="77777777" w:rsidR="00660AD1" w:rsidRDefault="00660AD1" w:rsidP="005758B6">
      <w:pPr>
        <w:spacing w:line="520" w:lineRule="exact"/>
        <w:ind w:left="839" w:firstLine="560"/>
        <w:rPr>
          <w:color w:val="000000"/>
          <w:position w:val="-6"/>
          <w:sz w:val="28"/>
          <w:u w:val="single"/>
        </w:rPr>
      </w:pPr>
      <w:r>
        <w:rPr>
          <w:rFonts w:hint="eastAsia"/>
          <w:color w:val="000000"/>
          <w:sz w:val="28"/>
        </w:rPr>
        <w:t>Thesis reviewer 2</w:t>
      </w:r>
      <w:r>
        <w:rPr>
          <w:rFonts w:hint="eastAsia"/>
          <w:color w:val="000000"/>
          <w:sz w:val="28"/>
        </w:rPr>
        <w:t>：</w:t>
      </w:r>
      <w:r w:rsidR="005758B6">
        <w:rPr>
          <w:rFonts w:hint="eastAsia"/>
          <w:color w:val="000000"/>
          <w:position w:val="-6"/>
          <w:sz w:val="28"/>
          <w:u w:val="single"/>
        </w:rPr>
        <w:t xml:space="preserve">     </w:t>
      </w:r>
      <w:r w:rsidR="005758B6">
        <w:rPr>
          <w:color w:val="000000"/>
          <w:position w:val="-6"/>
          <w:sz w:val="28"/>
          <w:u w:val="single"/>
        </w:rPr>
        <w:t xml:space="preserve"> </w:t>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rFonts w:hint="eastAsia"/>
          <w:color w:val="000000"/>
          <w:position w:val="-6"/>
          <w:sz w:val="28"/>
          <w:u w:val="single"/>
        </w:rPr>
        <w:t xml:space="preserve">            </w:t>
      </w:r>
    </w:p>
    <w:p w14:paraId="17DCEAAC" w14:textId="77777777" w:rsidR="00660AD1" w:rsidRDefault="00660AD1" w:rsidP="00BE1DF4">
      <w:pPr>
        <w:spacing w:line="520" w:lineRule="exact"/>
        <w:ind w:left="839" w:firstLine="560"/>
        <w:rPr>
          <w:color w:val="000000"/>
          <w:position w:val="-6"/>
          <w:sz w:val="28"/>
          <w:u w:val="single"/>
        </w:rPr>
      </w:pPr>
      <w:r>
        <w:rPr>
          <w:rFonts w:hint="eastAsia"/>
          <w:color w:val="000000"/>
          <w:sz w:val="28"/>
        </w:rPr>
        <w:t>Thesis reviewer 3</w:t>
      </w:r>
      <w:r>
        <w:rPr>
          <w:rFonts w:hint="eastAsia"/>
          <w:color w:val="000000"/>
          <w:sz w:val="28"/>
        </w:rPr>
        <w:t>：</w:t>
      </w:r>
      <w:r>
        <w:rPr>
          <w:rFonts w:hint="eastAsia"/>
          <w:color w:val="000000"/>
          <w:position w:val="-6"/>
          <w:sz w:val="28"/>
          <w:u w:val="single"/>
        </w:rPr>
        <w:t xml:space="preserve">                                      </w:t>
      </w:r>
    </w:p>
    <w:p w14:paraId="112375AB" w14:textId="77777777" w:rsidR="00660AD1" w:rsidRDefault="00660AD1" w:rsidP="00660AD1">
      <w:pPr>
        <w:spacing w:line="520" w:lineRule="exact"/>
        <w:ind w:left="839" w:firstLine="560"/>
        <w:rPr>
          <w:color w:val="000000"/>
          <w:position w:val="-6"/>
          <w:sz w:val="28"/>
          <w:u w:val="single"/>
        </w:rPr>
      </w:pPr>
      <w:r>
        <w:rPr>
          <w:rFonts w:hint="eastAsia"/>
          <w:color w:val="000000"/>
          <w:sz w:val="28"/>
        </w:rPr>
        <w:t>Thesis reviewer 4</w:t>
      </w:r>
      <w:r>
        <w:rPr>
          <w:rFonts w:hint="eastAsia"/>
          <w:color w:val="000000"/>
          <w:position w:val="-6"/>
          <w:sz w:val="28"/>
        </w:rPr>
        <w:t>：</w:t>
      </w:r>
      <w:r>
        <w:rPr>
          <w:rFonts w:hint="eastAsia"/>
          <w:color w:val="000000"/>
          <w:position w:val="-6"/>
          <w:sz w:val="28"/>
          <w:u w:val="single"/>
        </w:rPr>
        <w:t xml:space="preserve">                                      </w:t>
      </w:r>
    </w:p>
    <w:p w14:paraId="1865E8E8" w14:textId="77777777" w:rsidR="00660AD1" w:rsidRDefault="00660AD1" w:rsidP="00660AD1">
      <w:pPr>
        <w:spacing w:line="360" w:lineRule="auto"/>
        <w:ind w:left="839" w:firstLine="560"/>
        <w:rPr>
          <w:color w:val="000000"/>
          <w:position w:val="-6"/>
          <w:sz w:val="28"/>
          <w:u w:val="single"/>
        </w:rPr>
      </w:pPr>
      <w:r>
        <w:rPr>
          <w:rFonts w:hint="eastAsia"/>
          <w:color w:val="000000"/>
          <w:sz w:val="28"/>
        </w:rPr>
        <w:t>Thesis reviewer 5</w:t>
      </w:r>
      <w:r>
        <w:rPr>
          <w:rFonts w:hint="eastAsia"/>
          <w:color w:val="000000"/>
          <w:sz w:val="28"/>
        </w:rPr>
        <w:t>：</w:t>
      </w:r>
      <w:r>
        <w:rPr>
          <w:rFonts w:hint="eastAsia"/>
          <w:color w:val="000000"/>
          <w:position w:val="-6"/>
          <w:sz w:val="28"/>
          <w:u w:val="single"/>
        </w:rPr>
        <w:t xml:space="preserve">                                      </w:t>
      </w:r>
    </w:p>
    <w:p w14:paraId="18A4C036" w14:textId="77777777" w:rsidR="00660AD1" w:rsidRDefault="00660AD1" w:rsidP="00660AD1">
      <w:pPr>
        <w:spacing w:line="360" w:lineRule="auto"/>
        <w:ind w:left="839" w:firstLine="560"/>
        <w:rPr>
          <w:color w:val="000000"/>
          <w:sz w:val="28"/>
        </w:rPr>
      </w:pPr>
    </w:p>
    <w:p w14:paraId="036E8660" w14:textId="77777777" w:rsidR="00660AD1" w:rsidRDefault="00660AD1" w:rsidP="00660AD1">
      <w:pPr>
        <w:spacing w:line="520" w:lineRule="exact"/>
        <w:ind w:left="839" w:firstLine="560"/>
        <w:rPr>
          <w:color w:val="000000"/>
          <w:position w:val="-6"/>
          <w:sz w:val="28"/>
          <w:u w:val="single"/>
        </w:rPr>
      </w:pPr>
      <w:r>
        <w:rPr>
          <w:rFonts w:hint="eastAsia"/>
          <w:color w:val="000000"/>
          <w:sz w:val="28"/>
        </w:rPr>
        <w:t>Chair</w:t>
      </w:r>
      <w:r>
        <w:rPr>
          <w:rFonts w:hint="eastAsia"/>
          <w:color w:val="000000"/>
          <w:sz w:val="28"/>
        </w:rPr>
        <w:t>：</w:t>
      </w:r>
      <w:r w:rsidR="005758B6">
        <w:rPr>
          <w:rFonts w:hint="eastAsia"/>
          <w:color w:val="000000"/>
          <w:position w:val="-6"/>
          <w:sz w:val="28"/>
          <w:u w:val="single"/>
        </w:rPr>
        <w:t xml:space="preserve">     </w:t>
      </w:r>
      <w:r w:rsidR="005758B6">
        <w:rPr>
          <w:color w:val="000000"/>
          <w:position w:val="-6"/>
          <w:sz w:val="28"/>
          <w:u w:val="single"/>
        </w:rPr>
        <w:t xml:space="preserve"> </w:t>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color w:val="000000"/>
          <w:position w:val="-6"/>
          <w:sz w:val="28"/>
          <w:u w:val="single"/>
        </w:rPr>
        <w:tab/>
      </w:r>
      <w:r w:rsidR="005758B6">
        <w:rPr>
          <w:rFonts w:hint="eastAsia"/>
          <w:color w:val="000000"/>
          <w:position w:val="-6"/>
          <w:sz w:val="28"/>
          <w:u w:val="single"/>
        </w:rPr>
        <w:t xml:space="preserve">            </w:t>
      </w:r>
      <w:r>
        <w:rPr>
          <w:rFonts w:hint="eastAsia"/>
          <w:color w:val="000000"/>
          <w:position w:val="-6"/>
          <w:sz w:val="28"/>
          <w:u w:val="single"/>
        </w:rPr>
        <w:t xml:space="preserve"> </w:t>
      </w:r>
    </w:p>
    <w:p w14:paraId="4225D18A" w14:textId="77777777" w:rsidR="00660AD1" w:rsidRPr="00194923" w:rsidRDefault="00660AD1" w:rsidP="00660AD1">
      <w:pPr>
        <w:spacing w:line="240" w:lineRule="exact"/>
        <w:ind w:left="839" w:firstLine="480"/>
        <w:rPr>
          <w:color w:val="000000"/>
          <w:szCs w:val="21"/>
        </w:rPr>
      </w:pPr>
      <w:r w:rsidRPr="00194923">
        <w:rPr>
          <w:rFonts w:hint="eastAsia"/>
          <w:color w:val="000000"/>
          <w:szCs w:val="21"/>
        </w:rPr>
        <w:t>(Committee of oral defence)</w:t>
      </w:r>
    </w:p>
    <w:p w14:paraId="3FE46B9B" w14:textId="77777777" w:rsidR="00660AD1" w:rsidRDefault="00660AD1" w:rsidP="00660AD1">
      <w:pPr>
        <w:spacing w:line="520" w:lineRule="exact"/>
        <w:ind w:left="839" w:firstLine="560"/>
        <w:rPr>
          <w:color w:val="000000"/>
          <w:position w:val="-6"/>
          <w:sz w:val="28"/>
          <w:u w:val="single"/>
        </w:rPr>
      </w:pPr>
      <w:r>
        <w:rPr>
          <w:rFonts w:hint="eastAsia"/>
          <w:color w:val="000000"/>
          <w:sz w:val="28"/>
        </w:rPr>
        <w:t>Committeeman 1</w:t>
      </w:r>
      <w:r>
        <w:rPr>
          <w:rFonts w:hint="eastAsia"/>
          <w:color w:val="000000"/>
          <w:sz w:val="28"/>
        </w:rPr>
        <w:t>：</w:t>
      </w:r>
      <w:r>
        <w:rPr>
          <w:rFonts w:hint="eastAsia"/>
          <w:color w:val="000000"/>
          <w:position w:val="-6"/>
          <w:sz w:val="28"/>
          <w:u w:val="single"/>
        </w:rPr>
        <w:t xml:space="preserve">                                       </w:t>
      </w:r>
    </w:p>
    <w:p w14:paraId="3900F64C" w14:textId="77777777" w:rsidR="00660AD1" w:rsidRDefault="00660AD1" w:rsidP="00660AD1">
      <w:pPr>
        <w:spacing w:line="520" w:lineRule="exact"/>
        <w:ind w:left="839" w:firstLine="560"/>
        <w:rPr>
          <w:color w:val="000000"/>
          <w:position w:val="-6"/>
          <w:sz w:val="28"/>
          <w:u w:val="single"/>
        </w:rPr>
      </w:pPr>
      <w:r>
        <w:rPr>
          <w:rFonts w:hint="eastAsia"/>
          <w:color w:val="000000"/>
          <w:sz w:val="28"/>
        </w:rPr>
        <w:t>Committeeman 2</w:t>
      </w:r>
      <w:r>
        <w:rPr>
          <w:rFonts w:hint="eastAsia"/>
          <w:color w:val="000000"/>
          <w:sz w:val="28"/>
        </w:rPr>
        <w:t>：</w:t>
      </w:r>
      <w:r>
        <w:rPr>
          <w:rFonts w:hint="eastAsia"/>
          <w:color w:val="000000"/>
          <w:position w:val="-6"/>
          <w:sz w:val="28"/>
          <w:u w:val="single"/>
        </w:rPr>
        <w:t xml:space="preserve">                                       </w:t>
      </w:r>
    </w:p>
    <w:p w14:paraId="74F5850B" w14:textId="77777777" w:rsidR="00660AD1" w:rsidRDefault="00660AD1" w:rsidP="00BE1DF4">
      <w:pPr>
        <w:spacing w:line="520" w:lineRule="exact"/>
        <w:ind w:left="839" w:firstLine="560"/>
        <w:rPr>
          <w:color w:val="000000"/>
          <w:position w:val="-6"/>
          <w:sz w:val="28"/>
          <w:u w:val="single"/>
        </w:rPr>
      </w:pPr>
      <w:r>
        <w:rPr>
          <w:rFonts w:hint="eastAsia"/>
          <w:color w:val="000000"/>
          <w:sz w:val="28"/>
        </w:rPr>
        <w:t>Committeeman 3</w:t>
      </w:r>
      <w:r>
        <w:rPr>
          <w:rFonts w:hint="eastAsia"/>
          <w:color w:val="000000"/>
          <w:sz w:val="28"/>
        </w:rPr>
        <w:t>：</w:t>
      </w:r>
      <w:r>
        <w:rPr>
          <w:rFonts w:hint="eastAsia"/>
          <w:color w:val="000000"/>
          <w:position w:val="-6"/>
          <w:sz w:val="28"/>
          <w:u w:val="single"/>
        </w:rPr>
        <w:t xml:space="preserve">                                       </w:t>
      </w:r>
    </w:p>
    <w:p w14:paraId="09FDE31F" w14:textId="77777777" w:rsidR="00660AD1" w:rsidRDefault="00660AD1" w:rsidP="00660AD1">
      <w:pPr>
        <w:spacing w:line="520" w:lineRule="exact"/>
        <w:ind w:left="839" w:firstLine="560"/>
        <w:rPr>
          <w:color w:val="000000"/>
          <w:position w:val="-6"/>
          <w:sz w:val="28"/>
          <w:u w:val="single"/>
        </w:rPr>
      </w:pPr>
      <w:r>
        <w:rPr>
          <w:rFonts w:hint="eastAsia"/>
          <w:color w:val="000000"/>
          <w:sz w:val="28"/>
        </w:rPr>
        <w:t>Committeeman 4</w:t>
      </w:r>
      <w:r>
        <w:rPr>
          <w:rFonts w:hint="eastAsia"/>
          <w:color w:val="000000"/>
          <w:position w:val="-6"/>
          <w:sz w:val="28"/>
        </w:rPr>
        <w:t>：</w:t>
      </w:r>
      <w:r>
        <w:rPr>
          <w:rFonts w:hint="eastAsia"/>
          <w:color w:val="000000"/>
          <w:position w:val="-6"/>
          <w:sz w:val="28"/>
          <w:u w:val="single"/>
        </w:rPr>
        <w:t xml:space="preserve">                                       </w:t>
      </w:r>
    </w:p>
    <w:p w14:paraId="6BFED3EE" w14:textId="77777777" w:rsidR="00660AD1" w:rsidRDefault="00660AD1" w:rsidP="00660AD1">
      <w:pPr>
        <w:spacing w:line="520" w:lineRule="exact"/>
        <w:ind w:left="839" w:firstLine="560"/>
        <w:rPr>
          <w:color w:val="000000"/>
          <w:sz w:val="28"/>
        </w:rPr>
      </w:pPr>
      <w:r>
        <w:rPr>
          <w:rFonts w:hint="eastAsia"/>
          <w:color w:val="000000"/>
          <w:sz w:val="28"/>
        </w:rPr>
        <w:t>Committeeman 5</w:t>
      </w:r>
      <w:r>
        <w:rPr>
          <w:rFonts w:hint="eastAsia"/>
          <w:color w:val="000000"/>
          <w:sz w:val="28"/>
        </w:rPr>
        <w:t>：</w:t>
      </w:r>
      <w:r>
        <w:rPr>
          <w:rFonts w:hint="eastAsia"/>
          <w:color w:val="000000"/>
          <w:position w:val="-6"/>
          <w:sz w:val="28"/>
          <w:u w:val="single"/>
        </w:rPr>
        <w:t xml:space="preserve">                                       </w:t>
      </w:r>
    </w:p>
    <w:p w14:paraId="2A155017" w14:textId="77777777" w:rsidR="00660AD1" w:rsidRDefault="00660AD1" w:rsidP="00660AD1">
      <w:pPr>
        <w:ind w:leftChars="257" w:left="617" w:firstLine="560"/>
        <w:rPr>
          <w:color w:val="000000"/>
          <w:sz w:val="28"/>
        </w:rPr>
      </w:pPr>
    </w:p>
    <w:p w14:paraId="0EAE5B4C" w14:textId="77777777" w:rsidR="00660AD1" w:rsidRDefault="00660AD1" w:rsidP="00660AD1">
      <w:pPr>
        <w:ind w:leftChars="257" w:left="617" w:firstLine="560"/>
        <w:rPr>
          <w:color w:val="000000"/>
          <w:sz w:val="28"/>
        </w:rPr>
      </w:pPr>
    </w:p>
    <w:p w14:paraId="51F13D63" w14:textId="77777777" w:rsidR="00660AD1" w:rsidRDefault="00660AD1" w:rsidP="00660AD1">
      <w:pPr>
        <w:ind w:leftChars="257" w:left="617" w:firstLine="560"/>
        <w:rPr>
          <w:color w:val="000000"/>
          <w:sz w:val="28"/>
        </w:rPr>
      </w:pPr>
    </w:p>
    <w:p w14:paraId="2ECCE372" w14:textId="77777777" w:rsidR="00660AD1" w:rsidRDefault="00660AD1" w:rsidP="00660AD1">
      <w:pPr>
        <w:ind w:leftChars="257" w:left="617" w:firstLine="560"/>
        <w:rPr>
          <w:color w:val="000000"/>
          <w:sz w:val="28"/>
        </w:rPr>
      </w:pPr>
    </w:p>
    <w:p w14:paraId="053E5626" w14:textId="77777777" w:rsidR="00660AD1" w:rsidRDefault="00660AD1" w:rsidP="00660AD1">
      <w:pPr>
        <w:spacing w:line="360" w:lineRule="auto"/>
        <w:ind w:left="839" w:firstLine="560"/>
        <w:rPr>
          <w:color w:val="000000"/>
          <w:sz w:val="28"/>
          <w:u w:val="single"/>
        </w:rPr>
      </w:pPr>
      <w:r>
        <w:rPr>
          <w:color w:val="000000"/>
          <w:sz w:val="28"/>
        </w:rPr>
        <w:t>D</w:t>
      </w:r>
      <w:r>
        <w:rPr>
          <w:rFonts w:hint="eastAsia"/>
          <w:color w:val="000000"/>
          <w:sz w:val="28"/>
        </w:rPr>
        <w:t>ate of oral defence</w:t>
      </w:r>
      <w:r>
        <w:rPr>
          <w:rFonts w:hint="eastAsia"/>
          <w:color w:val="000000"/>
          <w:sz w:val="28"/>
        </w:rPr>
        <w:t>：</w:t>
      </w:r>
      <w:r>
        <w:rPr>
          <w:rFonts w:hint="eastAsia"/>
          <w:color w:val="000000"/>
          <w:sz w:val="28"/>
          <w:u w:val="single"/>
        </w:rPr>
        <w:t xml:space="preserve">                  </w:t>
      </w:r>
    </w:p>
    <w:p w14:paraId="4E321878" w14:textId="77777777" w:rsidR="009A1B59" w:rsidRDefault="009A1B59" w:rsidP="00660AD1">
      <w:pPr>
        <w:spacing w:line="360" w:lineRule="auto"/>
        <w:ind w:left="839" w:firstLine="560"/>
        <w:rPr>
          <w:color w:val="000000"/>
          <w:sz w:val="28"/>
        </w:rPr>
      </w:pPr>
    </w:p>
    <w:p w14:paraId="437B9917" w14:textId="77777777" w:rsidR="00187AA1" w:rsidRPr="00C452DE" w:rsidRDefault="00187AA1" w:rsidP="00187AA1">
      <w:pPr>
        <w:snapToGrid w:val="0"/>
        <w:spacing w:beforeLines="100" w:before="240"/>
        <w:ind w:firstLine="720"/>
        <w:jc w:val="center"/>
        <w:rPr>
          <w:rFonts w:ascii="宋体" w:hAnsi="宋体"/>
          <w:sz w:val="36"/>
        </w:rPr>
      </w:pPr>
      <w:bookmarkStart w:id="0" w:name="_Toc8028251"/>
      <w:r w:rsidRPr="00C452DE">
        <w:rPr>
          <w:rFonts w:ascii="宋体" w:hAnsi="宋体" w:hint="eastAsia"/>
          <w:sz w:val="36"/>
        </w:rPr>
        <w:lastRenderedPageBreak/>
        <w:t>浙江大学研究生学位论文独创性声明</w:t>
      </w:r>
    </w:p>
    <w:p w14:paraId="77ACE46A" w14:textId="77777777" w:rsidR="00187AA1" w:rsidRDefault="00187AA1" w:rsidP="00187AA1">
      <w:pPr>
        <w:snapToGrid w:val="0"/>
        <w:ind w:firstLine="720"/>
        <w:jc w:val="center"/>
        <w:rPr>
          <w:sz w:val="36"/>
        </w:rPr>
      </w:pPr>
      <w:r>
        <w:rPr>
          <w:sz w:val="36"/>
        </w:rPr>
        <w:t> </w:t>
      </w:r>
    </w:p>
    <w:p w14:paraId="3EC3A746" w14:textId="77777777" w:rsidR="00187AA1" w:rsidRDefault="00187AA1" w:rsidP="00187AA1">
      <w:pPr>
        <w:snapToGrid w:val="0"/>
        <w:ind w:firstLine="720"/>
        <w:jc w:val="center"/>
        <w:rPr>
          <w:sz w:val="36"/>
        </w:rPr>
      </w:pPr>
    </w:p>
    <w:p w14:paraId="72F51081" w14:textId="77777777" w:rsidR="00187AA1" w:rsidRPr="00C452DE" w:rsidRDefault="00187AA1" w:rsidP="00187AA1">
      <w:pPr>
        <w:snapToGrid w:val="0"/>
        <w:spacing w:line="360" w:lineRule="auto"/>
        <w:ind w:firstLineChars="218" w:firstLine="523"/>
        <w:rPr>
          <w:rFonts w:ascii="宋体" w:hAnsi="宋体"/>
        </w:rPr>
      </w:pPr>
      <w:r w:rsidRPr="00C452DE">
        <w:rPr>
          <w:rFonts w:ascii="宋体" w:hAnsi="宋体" w:hint="eastAsia"/>
        </w:rPr>
        <w:t>本人声明所呈交的学位论文是本人在导师指导下进行的研究工作及取得的研究成果。除了文中特别加以标注和致谢的地方外，论文中不包含其他人已经发表或撰写过的研究成果，也不包含为获得</w:t>
      </w:r>
      <w:r w:rsidRPr="00C452DE">
        <w:rPr>
          <w:rFonts w:ascii="宋体" w:hAnsi="宋体"/>
          <w:u w:val="single"/>
        </w:rPr>
        <w:t xml:space="preserve"> </w:t>
      </w:r>
      <w:r w:rsidRPr="00E259FC">
        <w:rPr>
          <w:rFonts w:eastAsia="楷体_GB2312" w:hint="eastAsia"/>
          <w:b/>
          <w:sz w:val="28"/>
          <w:u w:val="single"/>
        </w:rPr>
        <w:t>浙江大学</w:t>
      </w:r>
      <w:r w:rsidRPr="00C452DE">
        <w:rPr>
          <w:rFonts w:ascii="宋体" w:hAnsi="宋体"/>
          <w:u w:val="single"/>
        </w:rPr>
        <w:t xml:space="preserve"> </w:t>
      </w:r>
      <w:r w:rsidRPr="00C452DE">
        <w:rPr>
          <w:rFonts w:ascii="宋体" w:hAnsi="宋体" w:hint="eastAsia"/>
        </w:rPr>
        <w:t>或其他教育机构的学位或证书而使用过的材料。与我一同工作的同志对本研究所做的任何贡献均已在论文中作了明确的说明并表示谢意。</w:t>
      </w:r>
    </w:p>
    <w:p w14:paraId="3E870A2B" w14:textId="77777777" w:rsidR="00187AA1" w:rsidRPr="00C452DE" w:rsidRDefault="00187AA1" w:rsidP="00187AA1">
      <w:pPr>
        <w:snapToGrid w:val="0"/>
        <w:ind w:firstLine="480"/>
        <w:rPr>
          <w:rFonts w:ascii="宋体" w:hAnsi="宋体"/>
        </w:rPr>
      </w:pPr>
    </w:p>
    <w:p w14:paraId="5D9DDD46" w14:textId="77777777" w:rsidR="00187AA1" w:rsidRPr="00C452DE" w:rsidRDefault="00187AA1" w:rsidP="00187AA1">
      <w:pPr>
        <w:snapToGrid w:val="0"/>
        <w:ind w:firstLine="480"/>
        <w:rPr>
          <w:rFonts w:ascii="宋体" w:hAnsi="宋体"/>
        </w:rPr>
      </w:pPr>
      <w:r w:rsidRPr="00C452DE">
        <w:rPr>
          <w:rFonts w:ascii="宋体" w:hAnsi="宋体"/>
        </w:rPr>
        <w:t> </w:t>
      </w:r>
    </w:p>
    <w:p w14:paraId="0C3EB57A" w14:textId="77777777" w:rsidR="00187AA1" w:rsidRPr="00C452DE" w:rsidRDefault="00187AA1" w:rsidP="00187AA1">
      <w:pPr>
        <w:snapToGrid w:val="0"/>
        <w:ind w:firstLine="480"/>
        <w:rPr>
          <w:rFonts w:ascii="宋体" w:hAnsi="宋体"/>
        </w:rPr>
      </w:pPr>
      <w:r w:rsidRPr="00C452DE">
        <w:rPr>
          <w:rFonts w:ascii="宋体" w:hAnsi="宋体"/>
        </w:rPr>
        <w:t> </w:t>
      </w:r>
    </w:p>
    <w:p w14:paraId="5CC4C423" w14:textId="77777777" w:rsidR="00187AA1" w:rsidRPr="00C452DE" w:rsidRDefault="00187AA1" w:rsidP="00187AA1">
      <w:pPr>
        <w:snapToGrid w:val="0"/>
        <w:ind w:left="960" w:firstLine="480"/>
        <w:rPr>
          <w:rFonts w:ascii="宋体" w:hAnsi="宋体"/>
        </w:rPr>
      </w:pPr>
      <w:r w:rsidRPr="00C452DE">
        <w:rPr>
          <w:rFonts w:ascii="宋体" w:hAnsi="宋体" w:hint="eastAsia"/>
        </w:rPr>
        <w:t>学位论文作者签名：</w:t>
      </w:r>
      <w:r w:rsidRPr="00C452DE">
        <w:rPr>
          <w:rFonts w:ascii="宋体" w:hAnsi="宋体"/>
        </w:rPr>
        <w:t xml:space="preserve">             </w:t>
      </w:r>
      <w:r w:rsidRPr="00C452DE">
        <w:rPr>
          <w:rFonts w:ascii="宋体" w:hAnsi="宋体" w:hint="eastAsia"/>
        </w:rPr>
        <w:t>签字日期：</w:t>
      </w:r>
      <w:r w:rsidRPr="00C452DE">
        <w:rPr>
          <w:rFonts w:ascii="宋体" w:hAnsi="宋体"/>
        </w:rPr>
        <w:t xml:space="preserve">        </w:t>
      </w:r>
      <w:r w:rsidRPr="00C452DE">
        <w:rPr>
          <w:rFonts w:ascii="宋体" w:hAnsi="宋体" w:hint="eastAsia"/>
        </w:rPr>
        <w:t>年</w:t>
      </w:r>
      <w:r w:rsidRPr="00C452DE">
        <w:rPr>
          <w:rFonts w:ascii="宋体" w:hAnsi="宋体"/>
        </w:rPr>
        <w:t xml:space="preserve">    </w:t>
      </w:r>
      <w:r w:rsidRPr="00C452DE">
        <w:rPr>
          <w:rFonts w:ascii="宋体" w:hAnsi="宋体" w:hint="eastAsia"/>
        </w:rPr>
        <w:t>月</w:t>
      </w:r>
      <w:r w:rsidRPr="00C452DE">
        <w:rPr>
          <w:rFonts w:ascii="宋体" w:hAnsi="宋体"/>
        </w:rPr>
        <w:t xml:space="preserve">    </w:t>
      </w:r>
      <w:r w:rsidRPr="00C452DE">
        <w:rPr>
          <w:rFonts w:ascii="宋体" w:hAnsi="宋体" w:hint="eastAsia"/>
        </w:rPr>
        <w:t>日</w:t>
      </w:r>
    </w:p>
    <w:p w14:paraId="03A5631C" w14:textId="77777777" w:rsidR="00187AA1" w:rsidRPr="00C452DE" w:rsidRDefault="00187AA1" w:rsidP="00187AA1">
      <w:pPr>
        <w:snapToGrid w:val="0"/>
        <w:ind w:firstLine="480"/>
        <w:rPr>
          <w:rFonts w:ascii="宋体" w:hAnsi="宋体"/>
        </w:rPr>
      </w:pPr>
      <w:r w:rsidRPr="00C452DE">
        <w:rPr>
          <w:rFonts w:ascii="宋体" w:hAnsi="宋体"/>
        </w:rPr>
        <w:t> </w:t>
      </w:r>
    </w:p>
    <w:p w14:paraId="7AD7EE54" w14:textId="77777777" w:rsidR="00187AA1" w:rsidRDefault="00187AA1" w:rsidP="00187AA1">
      <w:pPr>
        <w:snapToGrid w:val="0"/>
        <w:ind w:firstLine="480"/>
      </w:pPr>
      <w:r>
        <w:t> </w:t>
      </w:r>
    </w:p>
    <w:p w14:paraId="48DEFF75" w14:textId="77777777" w:rsidR="00187AA1" w:rsidRDefault="00187AA1" w:rsidP="00187AA1">
      <w:pPr>
        <w:snapToGrid w:val="0"/>
        <w:ind w:firstLine="480"/>
      </w:pPr>
    </w:p>
    <w:p w14:paraId="2DFAF78F" w14:textId="77777777" w:rsidR="00187AA1" w:rsidRDefault="00187AA1" w:rsidP="00187AA1">
      <w:pPr>
        <w:snapToGrid w:val="0"/>
        <w:ind w:firstLine="480"/>
      </w:pPr>
    </w:p>
    <w:p w14:paraId="0FF7EA71" w14:textId="77777777" w:rsidR="00187AA1" w:rsidRDefault="00187AA1" w:rsidP="00187AA1">
      <w:pPr>
        <w:snapToGrid w:val="0"/>
        <w:ind w:firstLine="480"/>
      </w:pPr>
    </w:p>
    <w:p w14:paraId="34E99B16" w14:textId="77777777" w:rsidR="00187AA1" w:rsidRDefault="00187AA1" w:rsidP="00187AA1">
      <w:pPr>
        <w:snapToGrid w:val="0"/>
        <w:ind w:firstLine="480"/>
      </w:pPr>
    </w:p>
    <w:p w14:paraId="00EF7104" w14:textId="77777777" w:rsidR="00187AA1" w:rsidRPr="00C452DE" w:rsidRDefault="00187AA1" w:rsidP="00187AA1">
      <w:pPr>
        <w:snapToGrid w:val="0"/>
        <w:ind w:firstLine="720"/>
        <w:jc w:val="center"/>
        <w:rPr>
          <w:rFonts w:ascii="宋体" w:hAnsi="宋体"/>
          <w:sz w:val="36"/>
        </w:rPr>
      </w:pPr>
      <w:r w:rsidRPr="00C452DE">
        <w:rPr>
          <w:rFonts w:ascii="宋体" w:hAnsi="宋体" w:hint="eastAsia"/>
          <w:sz w:val="36"/>
        </w:rPr>
        <w:t>学位论文版权使用授权书</w:t>
      </w:r>
    </w:p>
    <w:p w14:paraId="7CCF47A5" w14:textId="77777777" w:rsidR="00187AA1" w:rsidRDefault="00187AA1" w:rsidP="00187AA1">
      <w:pPr>
        <w:snapToGrid w:val="0"/>
        <w:ind w:firstLine="480"/>
      </w:pPr>
      <w:r>
        <w:t> </w:t>
      </w:r>
    </w:p>
    <w:p w14:paraId="36FC70B1" w14:textId="77777777" w:rsidR="00187AA1" w:rsidRDefault="00187AA1" w:rsidP="00187AA1">
      <w:pPr>
        <w:snapToGrid w:val="0"/>
        <w:ind w:firstLine="480"/>
      </w:pPr>
      <w:r>
        <w:t> </w:t>
      </w:r>
    </w:p>
    <w:p w14:paraId="0D7BFCF6" w14:textId="77777777" w:rsidR="00187AA1" w:rsidRPr="00C452DE" w:rsidRDefault="00187AA1" w:rsidP="00187AA1">
      <w:pPr>
        <w:snapToGrid w:val="0"/>
        <w:ind w:firstLine="480"/>
        <w:rPr>
          <w:rFonts w:ascii="宋体" w:hAnsi="宋体"/>
        </w:rPr>
      </w:pPr>
      <w:r w:rsidRPr="00C452DE">
        <w:rPr>
          <w:rFonts w:ascii="宋体" w:hAnsi="宋体" w:hint="eastAsia"/>
        </w:rPr>
        <w:t>本学位论文作者完全了解</w:t>
      </w:r>
      <w:r w:rsidRPr="00C452DE">
        <w:rPr>
          <w:rFonts w:ascii="宋体" w:hAnsi="宋体"/>
        </w:rPr>
        <w:t xml:space="preserve"> </w:t>
      </w:r>
      <w:r w:rsidRPr="00C452DE">
        <w:rPr>
          <w:rFonts w:ascii="宋体" w:hAnsi="宋体"/>
          <w:u w:val="single"/>
        </w:rPr>
        <w:t xml:space="preserve"> </w:t>
      </w:r>
      <w:r w:rsidRPr="00E259FC">
        <w:rPr>
          <w:rFonts w:eastAsia="楷体_GB2312" w:hint="eastAsia"/>
          <w:b/>
          <w:sz w:val="28"/>
          <w:u w:val="single"/>
        </w:rPr>
        <w:t>浙江大学</w:t>
      </w:r>
      <w:r w:rsidRPr="00C452DE">
        <w:rPr>
          <w:rFonts w:ascii="宋体" w:hAnsi="宋体"/>
          <w:u w:val="single"/>
        </w:rPr>
        <w:t xml:space="preserve"> </w:t>
      </w:r>
      <w:r w:rsidRPr="00C452DE">
        <w:rPr>
          <w:rFonts w:ascii="宋体" w:hAnsi="宋体"/>
        </w:rPr>
        <w:t xml:space="preserve"> </w:t>
      </w:r>
      <w:r w:rsidRPr="00C452DE">
        <w:rPr>
          <w:rFonts w:ascii="宋体" w:hAnsi="宋体" w:hint="eastAsia"/>
        </w:rPr>
        <w:t>有权保留并向国家有关部门或机构送交本论文的复印件和磁盘，允许论文被查阅和借阅。本人授权</w:t>
      </w:r>
      <w:r w:rsidRPr="00C452DE">
        <w:rPr>
          <w:rFonts w:ascii="宋体" w:hAnsi="宋体"/>
          <w:u w:val="single"/>
        </w:rPr>
        <w:t xml:space="preserve"> </w:t>
      </w:r>
      <w:r w:rsidRPr="00E259FC">
        <w:rPr>
          <w:rFonts w:eastAsia="楷体_GB2312" w:hint="eastAsia"/>
          <w:b/>
          <w:sz w:val="28"/>
          <w:u w:val="single"/>
        </w:rPr>
        <w:t>浙江大学</w:t>
      </w:r>
      <w:r w:rsidRPr="00C452DE">
        <w:rPr>
          <w:rFonts w:ascii="宋体" w:hAnsi="宋体"/>
          <w:u w:val="single"/>
        </w:rPr>
        <w:t xml:space="preserve"> </w:t>
      </w:r>
      <w:r w:rsidRPr="00C452DE">
        <w:rPr>
          <w:rFonts w:ascii="宋体" w:hAnsi="宋体" w:hint="eastAsia"/>
        </w:rPr>
        <w:t>可以将学位论文的全部或部分内容编入有关数据库进行检索和传播，可以采用影印、缩印或扫描等复制手段保存、汇编学位论文。</w:t>
      </w:r>
    </w:p>
    <w:p w14:paraId="68A427DB" w14:textId="77777777" w:rsidR="00187AA1" w:rsidRPr="00C452DE" w:rsidRDefault="00187AA1" w:rsidP="00187AA1">
      <w:pPr>
        <w:snapToGrid w:val="0"/>
        <w:ind w:left="480" w:firstLine="480"/>
        <w:rPr>
          <w:rFonts w:ascii="宋体" w:hAnsi="宋体"/>
        </w:rPr>
      </w:pPr>
      <w:r w:rsidRPr="00C452DE">
        <w:rPr>
          <w:rFonts w:ascii="宋体" w:hAnsi="宋体" w:hint="eastAsia"/>
        </w:rPr>
        <w:t>（保密的学位论文在解密后适用本授权书）</w:t>
      </w:r>
    </w:p>
    <w:p w14:paraId="7C99E920" w14:textId="77777777" w:rsidR="00187AA1" w:rsidRPr="00C452DE" w:rsidRDefault="00187AA1" w:rsidP="00187AA1">
      <w:pPr>
        <w:snapToGrid w:val="0"/>
        <w:ind w:left="480" w:firstLine="480"/>
        <w:rPr>
          <w:rFonts w:ascii="宋体" w:hAnsi="宋体"/>
        </w:rPr>
      </w:pPr>
      <w:r w:rsidRPr="00C452DE">
        <w:rPr>
          <w:rFonts w:ascii="宋体" w:hAnsi="宋体"/>
        </w:rPr>
        <w:t> </w:t>
      </w:r>
    </w:p>
    <w:p w14:paraId="37917865" w14:textId="77777777" w:rsidR="00187AA1" w:rsidRPr="00C452DE" w:rsidRDefault="00187AA1" w:rsidP="00187AA1">
      <w:pPr>
        <w:snapToGrid w:val="0"/>
        <w:ind w:firstLine="480"/>
        <w:rPr>
          <w:rFonts w:ascii="宋体" w:hAnsi="宋体"/>
        </w:rPr>
      </w:pPr>
      <w:r w:rsidRPr="00C452DE">
        <w:rPr>
          <w:rFonts w:ascii="宋体" w:hAnsi="宋体" w:hint="eastAsia"/>
        </w:rPr>
        <w:t>学位论文作者签名：</w:t>
      </w:r>
      <w:r w:rsidRPr="00C452DE">
        <w:rPr>
          <w:rFonts w:ascii="宋体" w:hAnsi="宋体"/>
        </w:rPr>
        <w:t xml:space="preserve">                      </w:t>
      </w:r>
      <w:r w:rsidRPr="00C452DE">
        <w:rPr>
          <w:rFonts w:ascii="宋体" w:hAnsi="宋体" w:hint="eastAsia"/>
        </w:rPr>
        <w:t>导师签名：</w:t>
      </w:r>
    </w:p>
    <w:p w14:paraId="62C499A0" w14:textId="77777777" w:rsidR="00187AA1" w:rsidRPr="00C452DE" w:rsidRDefault="00187AA1" w:rsidP="00187AA1">
      <w:pPr>
        <w:snapToGrid w:val="0"/>
        <w:ind w:firstLine="480"/>
        <w:rPr>
          <w:rFonts w:ascii="宋体" w:hAnsi="宋体"/>
        </w:rPr>
      </w:pPr>
      <w:r w:rsidRPr="00C452DE">
        <w:rPr>
          <w:rFonts w:ascii="宋体" w:hAnsi="宋体"/>
        </w:rPr>
        <w:t> </w:t>
      </w:r>
    </w:p>
    <w:p w14:paraId="2B466E49" w14:textId="77777777" w:rsidR="00187AA1" w:rsidRPr="00C452DE" w:rsidRDefault="00187AA1" w:rsidP="00187AA1">
      <w:pPr>
        <w:snapToGrid w:val="0"/>
        <w:ind w:firstLine="480"/>
        <w:rPr>
          <w:rFonts w:ascii="宋体" w:hAnsi="宋体"/>
        </w:rPr>
      </w:pPr>
      <w:r w:rsidRPr="00C452DE">
        <w:rPr>
          <w:rFonts w:ascii="宋体" w:hAnsi="宋体" w:hint="eastAsia"/>
        </w:rPr>
        <w:t>签字日期：</w:t>
      </w:r>
      <w:r w:rsidRPr="00C452DE">
        <w:rPr>
          <w:rFonts w:ascii="宋体" w:hAnsi="宋体"/>
        </w:rPr>
        <w:t xml:space="preserve">      </w:t>
      </w:r>
      <w:r w:rsidRPr="00C452DE">
        <w:rPr>
          <w:rFonts w:ascii="宋体" w:hAnsi="宋体" w:hint="eastAsia"/>
        </w:rPr>
        <w:t>年</w:t>
      </w:r>
      <w:r w:rsidRPr="00C452DE">
        <w:rPr>
          <w:rFonts w:ascii="宋体" w:hAnsi="宋体"/>
        </w:rPr>
        <w:t xml:space="preserve">    </w:t>
      </w:r>
      <w:r w:rsidRPr="00C452DE">
        <w:rPr>
          <w:rFonts w:ascii="宋体" w:hAnsi="宋体" w:hint="eastAsia"/>
        </w:rPr>
        <w:t>月</w:t>
      </w:r>
      <w:r w:rsidRPr="00C452DE">
        <w:rPr>
          <w:rFonts w:ascii="宋体" w:hAnsi="宋体"/>
        </w:rPr>
        <w:t xml:space="preserve">    </w:t>
      </w:r>
      <w:r w:rsidRPr="00C452DE">
        <w:rPr>
          <w:rFonts w:ascii="宋体" w:hAnsi="宋体" w:hint="eastAsia"/>
        </w:rPr>
        <w:t>日</w:t>
      </w:r>
      <w:r w:rsidRPr="00C452DE">
        <w:rPr>
          <w:rFonts w:ascii="宋体" w:hAnsi="宋体"/>
        </w:rPr>
        <w:t xml:space="preserve">           </w:t>
      </w:r>
      <w:r w:rsidRPr="00C452DE">
        <w:rPr>
          <w:rFonts w:ascii="宋体" w:hAnsi="宋体" w:hint="eastAsia"/>
        </w:rPr>
        <w:t>签字日期：</w:t>
      </w:r>
      <w:r w:rsidRPr="00C452DE">
        <w:rPr>
          <w:rFonts w:ascii="宋体" w:hAnsi="宋体"/>
        </w:rPr>
        <w:t xml:space="preserve">     </w:t>
      </w:r>
      <w:r w:rsidRPr="00C452DE">
        <w:rPr>
          <w:rFonts w:ascii="宋体" w:hAnsi="宋体" w:hint="eastAsia"/>
        </w:rPr>
        <w:t>年</w:t>
      </w:r>
      <w:r w:rsidRPr="00C452DE">
        <w:rPr>
          <w:rFonts w:ascii="宋体" w:hAnsi="宋体"/>
        </w:rPr>
        <w:t xml:space="preserve">   </w:t>
      </w:r>
      <w:r w:rsidRPr="00C452DE">
        <w:rPr>
          <w:rFonts w:ascii="宋体" w:hAnsi="宋体" w:hint="eastAsia"/>
        </w:rPr>
        <w:t>月</w:t>
      </w:r>
      <w:r w:rsidRPr="00C452DE">
        <w:rPr>
          <w:rFonts w:ascii="宋体" w:hAnsi="宋体"/>
        </w:rPr>
        <w:t xml:space="preserve">    </w:t>
      </w:r>
      <w:r w:rsidRPr="00C452DE">
        <w:rPr>
          <w:rFonts w:ascii="宋体" w:hAnsi="宋体" w:hint="eastAsia"/>
        </w:rPr>
        <w:t>日</w:t>
      </w:r>
    </w:p>
    <w:p w14:paraId="4801B438" w14:textId="77777777" w:rsidR="00187AA1" w:rsidRDefault="00187AA1" w:rsidP="00187AA1">
      <w:pPr>
        <w:snapToGrid w:val="0"/>
        <w:ind w:firstLine="480"/>
      </w:pPr>
      <w:r>
        <w:t>  </w:t>
      </w:r>
    </w:p>
    <w:p w14:paraId="046BB00C" w14:textId="77777777" w:rsidR="00187AA1" w:rsidRPr="00E854B4" w:rsidRDefault="00187AA1" w:rsidP="00187AA1">
      <w:pPr>
        <w:ind w:firstLine="480"/>
        <w:jc w:val="center"/>
        <w:sectPr w:rsidR="00187AA1" w:rsidRPr="00E854B4" w:rsidSect="00FD1E57">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474" w:right="1758" w:bottom="1474" w:left="1758" w:header="992" w:footer="992" w:gutter="0"/>
          <w:pgNumType w:start="1"/>
          <w:cols w:space="425"/>
          <w:docGrid w:linePitch="360" w:charSpace="1861"/>
        </w:sectPr>
      </w:pPr>
    </w:p>
    <w:p w14:paraId="324D7ED2" w14:textId="77777777" w:rsidR="00660AD1" w:rsidRPr="00B22D19" w:rsidRDefault="00660AD1" w:rsidP="00B22D19">
      <w:pPr>
        <w:pStyle w:val="a0"/>
        <w:spacing w:before="480" w:after="360"/>
        <w:rPr>
          <w:rFonts w:ascii="仿宋_GB2312" w:eastAsia="仿宋_GB2312" w:hAnsi="宋体"/>
          <w:bCs/>
          <w:szCs w:val="36"/>
        </w:rPr>
      </w:pPr>
      <w:bookmarkStart w:id="1" w:name="_Toc475743644"/>
      <w:bookmarkStart w:id="2" w:name="_Toc475806773"/>
      <w:r w:rsidRPr="00594A84">
        <w:rPr>
          <w:rFonts w:ascii="仿宋_GB2312" w:eastAsia="仿宋_GB2312" w:hAnsi="宋体" w:hint="eastAsia"/>
          <w:bCs/>
          <w:szCs w:val="36"/>
        </w:rPr>
        <w:lastRenderedPageBreak/>
        <w:t>摘要</w:t>
      </w:r>
      <w:bookmarkEnd w:id="0"/>
      <w:bookmarkEnd w:id="1"/>
      <w:bookmarkEnd w:id="2"/>
    </w:p>
    <w:p w14:paraId="62071C8C" w14:textId="27AA838A" w:rsidR="00B22D19" w:rsidRPr="00491E13" w:rsidRDefault="00B22D19" w:rsidP="00D27508">
      <w:pPr>
        <w:pStyle w:val="a1"/>
        <w:ind w:firstLine="480"/>
      </w:pPr>
      <w:r w:rsidRPr="00491E13">
        <w:t>随着虚拟化技术的发展，越来越多的企业投入到了虚拟化平台开发和应用。</w:t>
      </w:r>
      <w:r w:rsidRPr="00491E13">
        <w:t>RHEV</w:t>
      </w:r>
      <w:r w:rsidRPr="00491E13">
        <w:t>是由小红帽开发的极其优秀的虚拟化平台，其高可用性，高扩展性，高性能，操作性简易等优点使</w:t>
      </w:r>
      <w:r w:rsidRPr="00491E13">
        <w:t>RHEV</w:t>
      </w:r>
      <w:r w:rsidRPr="00491E13">
        <w:t>得到了业界一致好评。本文的重点在于基于</w:t>
      </w:r>
      <w:r w:rsidRPr="00491E13">
        <w:t>RHEV</w:t>
      </w:r>
      <w:r w:rsidRPr="00491E13">
        <w:t>虚拟化平台的自动化管理系统设计与实现，首先根据用户的要求，系统负载均衡以及站点崩溃后恢复重建的需要，明确自动化管理系统需要对虚拟机</w:t>
      </w:r>
      <w:r w:rsidR="000008C2" w:rsidRPr="00491E13">
        <w:t>VM</w:t>
      </w:r>
      <w:r w:rsidRPr="00491E13">
        <w:t>（</w:t>
      </w:r>
      <w:r w:rsidRPr="00491E13">
        <w:t>Virtual Machine</w:t>
      </w:r>
      <w:r w:rsidRPr="00491E13">
        <w:t>）、</w:t>
      </w:r>
      <w:r w:rsidR="00A33F3D">
        <w:t>模板</w:t>
      </w:r>
      <w:r w:rsidR="00A33F3D">
        <w:rPr>
          <w:rFonts w:hint="eastAsia"/>
        </w:rPr>
        <w:t>（</w:t>
      </w:r>
      <w:r w:rsidR="00A33F3D">
        <w:rPr>
          <w:rFonts w:hint="eastAsia"/>
        </w:rPr>
        <w:t>Template</w:t>
      </w:r>
      <w:r w:rsidR="00A33F3D">
        <w:rPr>
          <w:rFonts w:hint="eastAsia"/>
        </w:rPr>
        <w:t>）</w:t>
      </w:r>
      <w:r w:rsidRPr="00491E13">
        <w:t>、</w:t>
      </w:r>
      <w:r w:rsidR="00A33F3D">
        <w:rPr>
          <w:rFonts w:hint="eastAsia"/>
        </w:rPr>
        <w:t>虚拟机池（</w:t>
      </w:r>
      <w:r w:rsidR="000008C2" w:rsidRPr="00491E13">
        <w:t>VM</w:t>
      </w:r>
      <w:r w:rsidRPr="00491E13">
        <w:t xml:space="preserve"> Pool</w:t>
      </w:r>
      <w:r w:rsidR="00A33F3D">
        <w:rPr>
          <w:rFonts w:hint="eastAsia"/>
        </w:rPr>
        <w:t>）</w:t>
      </w:r>
      <w:r w:rsidRPr="00491E13">
        <w:t>、</w:t>
      </w:r>
      <w:r w:rsidR="00A33F3D">
        <w:t>模板迁移</w:t>
      </w:r>
      <w:r w:rsidR="00A33F3D">
        <w:rPr>
          <w:rFonts w:hint="eastAsia"/>
        </w:rPr>
        <w:t>（</w:t>
      </w:r>
      <w:r w:rsidR="00A33F3D">
        <w:rPr>
          <w:rFonts w:hint="eastAsia"/>
        </w:rPr>
        <w:t>Template</w:t>
      </w:r>
      <w:r w:rsidR="00A33F3D">
        <w:t xml:space="preserve"> </w:t>
      </w:r>
      <w:r w:rsidR="00A33F3D">
        <w:rPr>
          <w:rFonts w:hint="eastAsia"/>
        </w:rPr>
        <w:t>Migration</w:t>
      </w:r>
      <w:r w:rsidR="00A33F3D">
        <w:rPr>
          <w:rFonts w:hint="eastAsia"/>
        </w:rPr>
        <w:t>）</w:t>
      </w:r>
      <w:r w:rsidRPr="00491E13">
        <w:t>等操作功能的实现。根据自动化</w:t>
      </w:r>
      <w:r w:rsidR="00C37E5F" w:rsidRPr="00491E13">
        <w:t>管理系统的设计将整个系统设计成三层结构，即前端页面、中间业务</w:t>
      </w:r>
      <w:r w:rsidR="00C37E5F" w:rsidRPr="00491E13">
        <w:rPr>
          <w:rFonts w:hint="eastAsia"/>
        </w:rPr>
        <w:t>处理</w:t>
      </w:r>
      <w:r w:rsidR="00C37E5F" w:rsidRPr="00491E13">
        <w:t>层、后端任务</w:t>
      </w:r>
      <w:r w:rsidR="00C37E5F" w:rsidRPr="00491E13">
        <w:rPr>
          <w:rFonts w:hint="eastAsia"/>
        </w:rPr>
        <w:t>调度执行</w:t>
      </w:r>
      <w:r w:rsidR="00E51EE0" w:rsidRPr="00491E13">
        <w:rPr>
          <w:rFonts w:hint="eastAsia"/>
        </w:rPr>
        <w:t>层</w:t>
      </w:r>
      <w:r w:rsidR="009B6433">
        <w:t>。在前端页面进行了数据优化和数据筛选过滤，</w:t>
      </w:r>
      <w:r w:rsidRPr="00491E13">
        <w:t>将有效数据传入中间业务调度层。中间业务调度层根据不同的业务以</w:t>
      </w:r>
      <w:r w:rsidRPr="00491E13">
        <w:t>RPC</w:t>
      </w:r>
      <w:r w:rsidRPr="00491E13">
        <w:t>的方式请求服务端获得数据，将用户数据和业务必要信</w:t>
      </w:r>
      <w:r w:rsidR="00B04FF9" w:rsidRPr="00491E13">
        <w:t>息包装在一起提交给</w:t>
      </w:r>
      <w:r w:rsidR="00B04FF9" w:rsidRPr="00491E13">
        <w:rPr>
          <w:rFonts w:hint="eastAsia"/>
        </w:rPr>
        <w:t>中间业务处理模块</w:t>
      </w:r>
      <w:r w:rsidR="00301A45" w:rsidRPr="00491E13">
        <w:t>创建任务。由后端任务</w:t>
      </w:r>
      <w:r w:rsidR="00301A45" w:rsidRPr="00491E13">
        <w:rPr>
          <w:rFonts w:hint="eastAsia"/>
        </w:rPr>
        <w:t>调度执行</w:t>
      </w:r>
      <w:r w:rsidRPr="00491E13">
        <w:t>模块负责任务的调度和任务的执行。从而实现</w:t>
      </w:r>
      <w:r w:rsidR="000008C2" w:rsidRPr="00491E13">
        <w:t>VM</w:t>
      </w:r>
      <w:r w:rsidRPr="00491E13">
        <w:t>的创建，</w:t>
      </w:r>
      <w:r w:rsidR="000008C2" w:rsidRPr="00491E13">
        <w:t>VM</w:t>
      </w:r>
      <w:r w:rsidRPr="00491E13">
        <w:t xml:space="preserve"> Pool </w:t>
      </w:r>
      <w:r w:rsidRPr="00491E13">
        <w:t>的创建，</w:t>
      </w:r>
      <w:r w:rsidR="00A33F3D">
        <w:t>模板</w:t>
      </w:r>
      <w:r w:rsidRPr="00491E13">
        <w:t>的创建，</w:t>
      </w:r>
      <w:r w:rsidR="00A33F3D">
        <w:t>模板</w:t>
      </w:r>
      <w:r w:rsidRPr="00491E13">
        <w:t>的迁移等功能。本自动化管理系统经过运行测试，实现了对</w:t>
      </w:r>
      <w:r w:rsidR="00FD0AAF" w:rsidRPr="00491E13">
        <w:t>RHE</w:t>
      </w:r>
      <w:r w:rsidR="000008C2" w:rsidRPr="00491E13">
        <w:t>VM</w:t>
      </w:r>
      <w:r w:rsidRPr="00491E13">
        <w:t>中</w:t>
      </w:r>
      <w:r w:rsidR="000008C2" w:rsidRPr="00491E13">
        <w:t>VM</w:t>
      </w:r>
      <w:r w:rsidRPr="00491E13">
        <w:t>，</w:t>
      </w:r>
      <w:r w:rsidR="00A33F3D">
        <w:t>模板</w:t>
      </w:r>
      <w:r w:rsidRPr="00491E13">
        <w:t>，</w:t>
      </w:r>
      <w:r w:rsidR="000008C2" w:rsidRPr="00491E13">
        <w:t>VM</w:t>
      </w:r>
      <w:r w:rsidRPr="00491E13">
        <w:t xml:space="preserve"> Pool</w:t>
      </w:r>
      <w:r w:rsidRPr="00491E13">
        <w:t>的自动化管理和两站点之间</w:t>
      </w:r>
      <w:r w:rsidR="00A33F3D">
        <w:t>模板</w:t>
      </w:r>
      <w:r w:rsidRPr="00491E13">
        <w:t>对自动化迁移，并能保证其可用性和稳定性。</w:t>
      </w:r>
    </w:p>
    <w:p w14:paraId="45DF1408" w14:textId="033B5721" w:rsidR="00660AD1" w:rsidRPr="00491E13" w:rsidRDefault="00660AD1" w:rsidP="00D27508">
      <w:pPr>
        <w:pStyle w:val="a1"/>
        <w:ind w:firstLineChars="0" w:firstLine="420"/>
      </w:pPr>
      <w:r w:rsidRPr="00491E13">
        <w:rPr>
          <w:rFonts w:hint="eastAsia"/>
          <w:b/>
        </w:rPr>
        <w:t>关键词：</w:t>
      </w:r>
      <w:r w:rsidRPr="00491E13">
        <w:rPr>
          <w:rFonts w:hint="eastAsia"/>
        </w:rPr>
        <w:t xml:space="preserve">　</w:t>
      </w:r>
      <w:r w:rsidR="00B22D19" w:rsidRPr="00491E13">
        <w:t>虚拟化技术</w:t>
      </w:r>
      <w:r w:rsidR="00B22D19" w:rsidRPr="00491E13">
        <w:rPr>
          <w:rFonts w:hint="eastAsia"/>
        </w:rPr>
        <w:t>，</w:t>
      </w:r>
      <w:r w:rsidR="00B22D19" w:rsidRPr="00491E13">
        <w:t>RHEV</w:t>
      </w:r>
      <w:r w:rsidR="00B22D19" w:rsidRPr="00491E13">
        <w:rPr>
          <w:rFonts w:hint="eastAsia"/>
        </w:rPr>
        <w:t>，</w:t>
      </w:r>
      <w:r w:rsidR="00B22D19" w:rsidRPr="00491E13">
        <w:t>自动化管理</w:t>
      </w:r>
      <w:r w:rsidR="00B22D19" w:rsidRPr="00491E13">
        <w:t xml:space="preserve"> </w:t>
      </w:r>
      <w:r w:rsidR="00B22D19" w:rsidRPr="00491E13">
        <w:rPr>
          <w:rFonts w:hint="eastAsia"/>
        </w:rPr>
        <w:t>，</w:t>
      </w:r>
      <w:r w:rsidR="000008C2" w:rsidRPr="00491E13">
        <w:t>VM</w:t>
      </w:r>
      <w:r w:rsidR="00B22D19" w:rsidRPr="00491E13">
        <w:t xml:space="preserve"> Pool</w:t>
      </w:r>
      <w:r w:rsidR="00B22D19" w:rsidRPr="00491E13">
        <w:rPr>
          <w:rFonts w:hint="eastAsia"/>
        </w:rPr>
        <w:t>，</w:t>
      </w:r>
      <w:r w:rsidR="002D05A8">
        <w:t>模板迁移</w:t>
      </w:r>
    </w:p>
    <w:p w14:paraId="1A104356" w14:textId="77777777" w:rsidR="00660AD1" w:rsidRDefault="00660AD1" w:rsidP="00D27508">
      <w:pPr>
        <w:pStyle w:val="a1"/>
        <w:ind w:firstLineChars="0" w:firstLine="0"/>
        <w:rPr>
          <w:rFonts w:ascii="宋体" w:hAnsi="宋体"/>
        </w:rPr>
        <w:sectPr w:rsidR="00660AD1" w:rsidSect="00DD763A">
          <w:headerReference w:type="default" r:id="rId16"/>
          <w:footerReference w:type="default" r:id="rId17"/>
          <w:endnotePr>
            <w:numFmt w:val="decimal"/>
          </w:endnotePr>
          <w:pgSz w:w="11906" w:h="16838" w:code="9"/>
          <w:pgMar w:top="2098" w:right="1758" w:bottom="2098" w:left="1758" w:header="1701" w:footer="1701" w:gutter="0"/>
          <w:pgNumType w:fmt="lowerRoman" w:start="1"/>
          <w:cols w:space="425"/>
          <w:docGrid w:linePitch="360" w:charSpace="1861"/>
        </w:sectPr>
      </w:pPr>
    </w:p>
    <w:p w14:paraId="7CF3F834" w14:textId="77777777" w:rsidR="00F8240A" w:rsidRPr="00F8240A" w:rsidRDefault="00660AD1" w:rsidP="00D27508">
      <w:pPr>
        <w:pStyle w:val="a0"/>
        <w:spacing w:before="480" w:after="360"/>
        <w:rPr>
          <w:rFonts w:eastAsia="宋体"/>
          <w:szCs w:val="36"/>
        </w:rPr>
      </w:pPr>
      <w:bookmarkStart w:id="3" w:name="_Toc8028252"/>
      <w:bookmarkStart w:id="4" w:name="_Toc475743645"/>
      <w:bookmarkStart w:id="5" w:name="_Toc475806774"/>
      <w:bookmarkStart w:id="6" w:name="_Toc8028149"/>
      <w:bookmarkStart w:id="7" w:name="_Toc8028253"/>
      <w:bookmarkStart w:id="8" w:name="_Toc8029559"/>
      <w:r w:rsidRPr="00216C0A">
        <w:rPr>
          <w:rFonts w:eastAsia="宋体"/>
          <w:szCs w:val="36"/>
        </w:rPr>
        <w:lastRenderedPageBreak/>
        <w:t>Abstract</w:t>
      </w:r>
      <w:bookmarkEnd w:id="3"/>
      <w:bookmarkEnd w:id="4"/>
      <w:bookmarkEnd w:id="5"/>
    </w:p>
    <w:p w14:paraId="3685EB69" w14:textId="3D15743C" w:rsidR="00F8240A" w:rsidRPr="00D27508" w:rsidRDefault="00F8240A" w:rsidP="00D27508">
      <w:pPr>
        <w:pStyle w:val="a1"/>
        <w:ind w:firstLineChars="0" w:firstLine="420"/>
        <w:rPr>
          <w:lang w:eastAsia="zh-TW"/>
        </w:rPr>
      </w:pPr>
      <w:r w:rsidRPr="00D27508">
        <w:t xml:space="preserve">With the development of virtualization technology, more and more enterprises work on the virtualization platform development and application. RHEV is an excellent virtualization platform developed by Red Hat. RHEV gets good reputation in IT field because of its high availability, scalability, high performance and easy operation. This paper focuses on the design and implementation of automation management system based on RHEV platform. Firstly, according to the requirements of users, the need of system load balancing and site reconstruction, the paper should implement the virtual machine </w:t>
      </w:r>
      <w:r w:rsidR="000008C2" w:rsidRPr="00D27508">
        <w:t>VM</w:t>
      </w:r>
      <w:r w:rsidRPr="00D27508">
        <w:t xml:space="preserve">, </w:t>
      </w:r>
      <w:r w:rsidR="000008C2" w:rsidRPr="00D27508">
        <w:t>VM</w:t>
      </w:r>
      <w:r w:rsidRPr="00D27508">
        <w:t xml:space="preserve"> Pool,</w:t>
      </w:r>
      <w:r w:rsidR="00367D93">
        <w:rPr>
          <w:rFonts w:hint="eastAsia"/>
        </w:rPr>
        <w:t xml:space="preserve"> Template</w:t>
      </w:r>
      <w:r w:rsidR="00367D93">
        <w:t xml:space="preserve"> </w:t>
      </w:r>
      <w:r w:rsidR="00367D93">
        <w:rPr>
          <w:rFonts w:hint="eastAsia"/>
        </w:rPr>
        <w:t>Migration</w:t>
      </w:r>
      <w:r w:rsidR="00367D93">
        <w:t xml:space="preserve"> </w:t>
      </w:r>
      <w:r w:rsidRPr="00D27508">
        <w:t xml:space="preserve">and other operational functions.  Automated management system will be designed into a three-tier structure of the system, the front page layer, intermediate business scheduling layer, back-end tasks layer. In the front page after the data optimization and data filter, the effective data will be transferred into the intermediate business scheduling layer. The intermediate service scheduling layer send the server requests to obtain data with different services in RPC mode, and then wraps the user data and business necessary information together to submit it to the back-end to create corresponding task. By the back-end task processing module is responsible for task scheduling and task execution. In order to achieve the creation of </w:t>
      </w:r>
      <w:r w:rsidR="000008C2" w:rsidRPr="00D27508">
        <w:t>VM</w:t>
      </w:r>
      <w:r w:rsidRPr="00D27508">
        <w:t xml:space="preserve">, </w:t>
      </w:r>
      <w:r w:rsidR="000008C2" w:rsidRPr="00D27508">
        <w:t>VM</w:t>
      </w:r>
      <w:r w:rsidRPr="00D27508">
        <w:t xml:space="preserve"> Pool to create, </w:t>
      </w:r>
      <w:r w:rsidR="00367D93">
        <w:t>T</w:t>
      </w:r>
      <w:r w:rsidR="00367D93">
        <w:rPr>
          <w:rFonts w:hint="eastAsia"/>
        </w:rPr>
        <w:t>emplate</w:t>
      </w:r>
      <w:r w:rsidR="00367D93">
        <w:t xml:space="preserve"> </w:t>
      </w:r>
      <w:r w:rsidRPr="00D27508">
        <w:t xml:space="preserve">to create, </w:t>
      </w:r>
      <w:r w:rsidR="00367D93">
        <w:t xml:space="preserve">Template Migration </w:t>
      </w:r>
      <w:r w:rsidRPr="00D27508">
        <w:t xml:space="preserve">and other functions. The automation management system has been running and tested to realize the automatic management of </w:t>
      </w:r>
      <w:r w:rsidR="000008C2" w:rsidRPr="00D27508">
        <w:t>VM</w:t>
      </w:r>
      <w:r w:rsidRPr="00D27508">
        <w:t xml:space="preserve">, </w:t>
      </w:r>
      <w:r w:rsidR="006E2C94">
        <w:t>Template</w:t>
      </w:r>
      <w:r w:rsidRPr="00D27508">
        <w:t xml:space="preserve"> and </w:t>
      </w:r>
      <w:r w:rsidR="000008C2" w:rsidRPr="00D27508">
        <w:t>VM</w:t>
      </w:r>
      <w:r w:rsidRPr="00D27508">
        <w:t xml:space="preserve"> Pool in </w:t>
      </w:r>
      <w:r w:rsidR="00FD0AAF" w:rsidRPr="00D27508">
        <w:t>RHE</w:t>
      </w:r>
      <w:r w:rsidR="000008C2" w:rsidRPr="00D27508">
        <w:t>VM</w:t>
      </w:r>
      <w:r w:rsidRPr="00D27508">
        <w:t xml:space="preserve"> and the automatic </w:t>
      </w:r>
      <w:r w:rsidR="006E2C94">
        <w:t>Template</w:t>
      </w:r>
      <w:r w:rsidRPr="00D27508">
        <w:t xml:space="preserve"> of </w:t>
      </w:r>
      <w:r w:rsidR="006E2C94">
        <w:t>Template</w:t>
      </w:r>
      <w:r w:rsidRPr="00D27508">
        <w:t xml:space="preserve"> between the two sites, and can guarantee the usability and stability of these functions.</w:t>
      </w:r>
    </w:p>
    <w:p w14:paraId="4AA4F32F" w14:textId="7BA8B8FE" w:rsidR="00660AD1" w:rsidRPr="00D27508" w:rsidRDefault="00660AD1" w:rsidP="00D27508">
      <w:pPr>
        <w:pStyle w:val="a1"/>
        <w:ind w:firstLineChars="0" w:firstLine="420"/>
        <w:jc w:val="left"/>
      </w:pPr>
      <w:r w:rsidRPr="00D27508">
        <w:rPr>
          <w:b/>
        </w:rPr>
        <w:t>Key Words</w:t>
      </w:r>
      <w:r w:rsidRPr="00D27508">
        <w:rPr>
          <w:b/>
        </w:rPr>
        <w:t>：</w:t>
      </w:r>
      <w:r w:rsidR="00F8240A" w:rsidRPr="00D27508">
        <w:t xml:space="preserve">Virtualization technology, RHEV, automated-management, </w:t>
      </w:r>
      <w:r w:rsidR="000008C2" w:rsidRPr="00D27508">
        <w:t>VM</w:t>
      </w:r>
      <w:r w:rsidR="00F8240A" w:rsidRPr="00D27508">
        <w:t xml:space="preserve"> Pool, </w:t>
      </w:r>
      <w:r w:rsidR="006B3CD7">
        <w:t>Template Migration</w:t>
      </w:r>
    </w:p>
    <w:p w14:paraId="35123C53" w14:textId="77777777" w:rsidR="00660AD1" w:rsidRPr="00D27508" w:rsidRDefault="00660AD1" w:rsidP="00D27508">
      <w:pPr>
        <w:pStyle w:val="a1"/>
        <w:ind w:firstLineChars="0" w:firstLine="0"/>
      </w:pPr>
      <w:r w:rsidRPr="00D27508">
        <w:t xml:space="preserve">     </w:t>
      </w:r>
    </w:p>
    <w:p w14:paraId="17A1055C" w14:textId="77777777" w:rsidR="00660AD1" w:rsidRPr="00D27508" w:rsidRDefault="00660AD1" w:rsidP="00D27508">
      <w:pPr>
        <w:pStyle w:val="a1"/>
        <w:ind w:firstLineChars="0" w:firstLine="0"/>
        <w:sectPr w:rsidR="00660AD1" w:rsidRPr="00D27508" w:rsidSect="00DD763A">
          <w:headerReference w:type="even" r:id="rId18"/>
          <w:headerReference w:type="default" r:id="rId19"/>
          <w:footerReference w:type="even" r:id="rId20"/>
          <w:footerReference w:type="default" r:id="rId21"/>
          <w:endnotePr>
            <w:numFmt w:val="decimal"/>
          </w:endnotePr>
          <w:pgSz w:w="11906" w:h="16838" w:code="9"/>
          <w:pgMar w:top="2098" w:right="1758" w:bottom="2098" w:left="1758" w:header="1701" w:footer="1701" w:gutter="0"/>
          <w:pgNumType w:fmt="lowerRoman"/>
          <w:cols w:space="425"/>
          <w:docGrid w:linePitch="360" w:charSpace="1861"/>
        </w:sectPr>
      </w:pPr>
    </w:p>
    <w:bookmarkEnd w:id="8" w:displacedByCustomXml="next"/>
    <w:bookmarkEnd w:id="7" w:displacedByCustomXml="next"/>
    <w:bookmarkEnd w:id="6" w:displacedByCustomXml="next"/>
    <w:sdt>
      <w:sdtPr>
        <w:rPr>
          <w:rFonts w:ascii="Times New Roman" w:eastAsia="仿宋_GB2312"/>
          <w:kern w:val="2"/>
          <w:szCs w:val="20"/>
          <w:lang w:val="zh-CN"/>
        </w:rPr>
        <w:id w:val="-1461713398"/>
        <w:docPartObj>
          <w:docPartGallery w:val="Table of Contents"/>
          <w:docPartUnique/>
        </w:docPartObj>
      </w:sdtPr>
      <w:sdtEndPr>
        <w:rPr>
          <w:rFonts w:ascii="仿宋_GB2312" w:hint="eastAsia"/>
          <w:b/>
          <w:bCs/>
          <w:szCs w:val="24"/>
        </w:rPr>
      </w:sdtEndPr>
      <w:sdtContent>
        <w:p w14:paraId="4FB701D6" w14:textId="170D7E50" w:rsidR="00F55B97" w:rsidRPr="00F55B97" w:rsidRDefault="005A352E" w:rsidP="00F55B97">
          <w:pPr>
            <w:pStyle w:val="aff3"/>
            <w:tabs>
              <w:tab w:val="right" w:leader="dot" w:pos="8381"/>
            </w:tabs>
            <w:spacing w:line="240" w:lineRule="auto"/>
            <w:jc w:val="center"/>
            <w:rPr>
              <w:rStyle w:val="chenjiaxingstyleChar"/>
              <w:rFonts w:eastAsia="仿宋_GB2312"/>
              <w:sz w:val="36"/>
              <w:szCs w:val="36"/>
            </w:rPr>
          </w:pPr>
          <w:r w:rsidRPr="00F55B97">
            <w:rPr>
              <w:rStyle w:val="chenjiaxingstyleChar"/>
              <w:rFonts w:eastAsia="仿宋_GB2312" w:hint="eastAsia"/>
              <w:sz w:val="36"/>
              <w:szCs w:val="36"/>
            </w:rPr>
            <w:t>目录</w:t>
          </w:r>
        </w:p>
        <w:p w14:paraId="2A8C8920" w14:textId="77777777" w:rsidR="00F55B97" w:rsidRPr="00F55B97" w:rsidRDefault="005A352E">
          <w:pPr>
            <w:pStyle w:val="10"/>
            <w:rPr>
              <w:rFonts w:eastAsia="仿宋_GB2312" w:cstheme="minorBidi"/>
              <w:noProof/>
            </w:rPr>
          </w:pPr>
          <w:r w:rsidRPr="00F55B97">
            <w:rPr>
              <w:rFonts w:eastAsia="仿宋_GB2312" w:hint="eastAsia"/>
            </w:rPr>
            <w:fldChar w:fldCharType="begin"/>
          </w:r>
          <w:r w:rsidRPr="00F55B97">
            <w:rPr>
              <w:rFonts w:eastAsia="仿宋_GB2312" w:hint="eastAsia"/>
            </w:rPr>
            <w:instrText xml:space="preserve"> TOC \o "1-3" \h \z \u </w:instrText>
          </w:r>
          <w:r w:rsidRPr="00F55B97">
            <w:rPr>
              <w:rFonts w:eastAsia="仿宋_GB2312" w:hint="eastAsia"/>
            </w:rPr>
            <w:fldChar w:fldCharType="separate"/>
          </w:r>
          <w:hyperlink w:anchor="_Toc475806773" w:history="1">
            <w:r w:rsidR="00F55B97" w:rsidRPr="00F55B97">
              <w:rPr>
                <w:rStyle w:val="a5"/>
                <w:rFonts w:eastAsia="仿宋_GB2312" w:hint="eastAsia"/>
                <w:bCs/>
                <w:noProof/>
              </w:rPr>
              <w:t>摘要</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_Toc475806773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i</w:t>
            </w:r>
            <w:r w:rsidR="00F55B97" w:rsidRPr="00F55B97">
              <w:rPr>
                <w:rFonts w:eastAsia="仿宋_GB2312" w:hint="eastAsia"/>
                <w:noProof/>
                <w:webHidden/>
              </w:rPr>
              <w:fldChar w:fldCharType="end"/>
            </w:r>
          </w:hyperlink>
        </w:p>
        <w:p w14:paraId="6C755C60" w14:textId="77777777" w:rsidR="00F55B97" w:rsidRPr="00F55B97" w:rsidRDefault="003A67DD">
          <w:pPr>
            <w:pStyle w:val="10"/>
            <w:rPr>
              <w:rFonts w:eastAsia="仿宋_GB2312" w:cstheme="minorBidi"/>
              <w:noProof/>
            </w:rPr>
          </w:pPr>
          <w:hyperlink w:anchor="_Toc475806774" w:history="1">
            <w:r w:rsidR="00F55B97" w:rsidRPr="00F55B97">
              <w:rPr>
                <w:rStyle w:val="a5"/>
                <w:rFonts w:eastAsia="仿宋_GB2312" w:hint="eastAsia"/>
                <w:noProof/>
              </w:rPr>
              <w:t>Abstract</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_Toc475806774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ii</w:t>
            </w:r>
            <w:r w:rsidR="00F55B97" w:rsidRPr="00F55B97">
              <w:rPr>
                <w:rFonts w:eastAsia="仿宋_GB2312" w:hint="eastAsia"/>
                <w:noProof/>
                <w:webHidden/>
              </w:rPr>
              <w:fldChar w:fldCharType="end"/>
            </w:r>
          </w:hyperlink>
        </w:p>
        <w:p w14:paraId="6D65C137" w14:textId="77777777" w:rsidR="00F55B97" w:rsidRPr="00F55B97" w:rsidRDefault="003A67DD">
          <w:pPr>
            <w:pStyle w:val="10"/>
            <w:rPr>
              <w:rFonts w:eastAsia="仿宋_GB2312" w:cstheme="minorBidi"/>
              <w:noProof/>
            </w:rPr>
          </w:pPr>
          <w:hyperlink w:anchor="_Toc475806775" w:history="1">
            <w:r w:rsidR="00F55B97" w:rsidRPr="00F55B97">
              <w:rPr>
                <w:rStyle w:val="a5"/>
                <w:rFonts w:eastAsia="仿宋_GB2312" w:hint="eastAsia"/>
                <w:noProof/>
              </w:rPr>
              <w:t>图目录</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_Toc475806775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iii</w:t>
            </w:r>
            <w:r w:rsidR="00F55B97" w:rsidRPr="00F55B97">
              <w:rPr>
                <w:rFonts w:eastAsia="仿宋_GB2312" w:hint="eastAsia"/>
                <w:noProof/>
                <w:webHidden/>
              </w:rPr>
              <w:fldChar w:fldCharType="end"/>
            </w:r>
          </w:hyperlink>
        </w:p>
        <w:p w14:paraId="73B23C03" w14:textId="77777777" w:rsidR="00F55B97" w:rsidRPr="00F55B97" w:rsidRDefault="003A67DD">
          <w:pPr>
            <w:pStyle w:val="10"/>
            <w:rPr>
              <w:rFonts w:eastAsia="仿宋_GB2312" w:cstheme="minorBidi"/>
              <w:noProof/>
            </w:rPr>
          </w:pPr>
          <w:hyperlink w:anchor="_Toc475806776" w:history="1">
            <w:r w:rsidR="00F55B97" w:rsidRPr="00F55B97">
              <w:rPr>
                <w:rStyle w:val="a5"/>
                <w:rFonts w:eastAsia="仿宋_GB2312" w:hint="eastAsia"/>
                <w:noProof/>
              </w:rPr>
              <w:t>表目录</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_Toc475806776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iv</w:t>
            </w:r>
            <w:r w:rsidR="00F55B97" w:rsidRPr="00F55B97">
              <w:rPr>
                <w:rFonts w:eastAsia="仿宋_GB2312" w:hint="eastAsia"/>
                <w:noProof/>
                <w:webHidden/>
              </w:rPr>
              <w:fldChar w:fldCharType="end"/>
            </w:r>
          </w:hyperlink>
        </w:p>
        <w:p w14:paraId="17B521A0" w14:textId="77777777" w:rsidR="00F55B97" w:rsidRPr="00F55B97" w:rsidRDefault="003A67DD">
          <w:pPr>
            <w:pStyle w:val="10"/>
            <w:rPr>
              <w:rFonts w:eastAsia="仿宋_GB2312" w:cstheme="minorBidi"/>
              <w:noProof/>
            </w:rPr>
          </w:pPr>
          <w:hyperlink w:anchor="_Toc475806777" w:history="1">
            <w:r w:rsidR="00F55B97" w:rsidRPr="00F55B97">
              <w:rPr>
                <w:rStyle w:val="a5"/>
                <w:rFonts w:eastAsia="仿宋_GB2312" w:hint="eastAsia"/>
                <w:noProof/>
              </w:rPr>
              <w:t>第</w:t>
            </w:r>
            <w:r w:rsidR="00F55B97" w:rsidRPr="00F55B97">
              <w:rPr>
                <w:rStyle w:val="a5"/>
                <w:rFonts w:eastAsia="仿宋_GB2312" w:hint="eastAsia"/>
                <w:noProof/>
              </w:rPr>
              <w:t>1</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绪论</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_Toc475806777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1</w:t>
            </w:r>
            <w:r w:rsidR="00F55B97" w:rsidRPr="00F55B97">
              <w:rPr>
                <w:rFonts w:eastAsia="仿宋_GB2312" w:hint="eastAsia"/>
                <w:noProof/>
                <w:webHidden/>
              </w:rPr>
              <w:fldChar w:fldCharType="end"/>
            </w:r>
          </w:hyperlink>
        </w:p>
        <w:p w14:paraId="1AD7A535" w14:textId="77777777" w:rsidR="00F55B97" w:rsidRPr="00F55B97" w:rsidRDefault="003A67DD">
          <w:pPr>
            <w:pStyle w:val="21"/>
            <w:rPr>
              <w:rFonts w:cstheme="minorBidi"/>
              <w:noProof/>
            </w:rPr>
          </w:pPr>
          <w:hyperlink w:anchor="_Toc475806778" w:history="1">
            <w:r w:rsidR="00F55B97" w:rsidRPr="00F55B97">
              <w:rPr>
                <w:rStyle w:val="a5"/>
                <w:rFonts w:hint="eastAsia"/>
                <w:noProof/>
              </w:rPr>
              <w:t xml:space="preserve">1.1 </w:t>
            </w:r>
            <w:r w:rsidR="00F55B97" w:rsidRPr="00F55B97">
              <w:rPr>
                <w:rStyle w:val="a5"/>
                <w:rFonts w:hint="eastAsia"/>
                <w:noProof/>
              </w:rPr>
              <w:t>选题背景及研究内容、意义</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_Toc475806778 \h </w:instrText>
            </w:r>
            <w:r w:rsidR="00F55B97" w:rsidRPr="00F55B97">
              <w:rPr>
                <w:rFonts w:hint="eastAsia"/>
                <w:noProof/>
                <w:webHidden/>
              </w:rPr>
            </w:r>
            <w:r w:rsidR="00F55B97" w:rsidRPr="00F55B97">
              <w:rPr>
                <w:rFonts w:hint="eastAsia"/>
                <w:noProof/>
                <w:webHidden/>
              </w:rPr>
              <w:fldChar w:fldCharType="separate"/>
            </w:r>
            <w:r w:rsidR="0097013A">
              <w:rPr>
                <w:noProof/>
                <w:webHidden/>
              </w:rPr>
              <w:t>1</w:t>
            </w:r>
            <w:r w:rsidR="00F55B97" w:rsidRPr="00F55B97">
              <w:rPr>
                <w:rFonts w:hint="eastAsia"/>
                <w:noProof/>
                <w:webHidden/>
              </w:rPr>
              <w:fldChar w:fldCharType="end"/>
            </w:r>
          </w:hyperlink>
        </w:p>
        <w:p w14:paraId="5DE9B0ED" w14:textId="77777777" w:rsidR="00F55B97" w:rsidRPr="00F55B97" w:rsidRDefault="003A67DD">
          <w:pPr>
            <w:pStyle w:val="21"/>
            <w:rPr>
              <w:rFonts w:cstheme="minorBidi"/>
              <w:noProof/>
            </w:rPr>
          </w:pPr>
          <w:hyperlink w:anchor="_Toc475806779" w:history="1">
            <w:r w:rsidR="00F55B97" w:rsidRPr="00F55B97">
              <w:rPr>
                <w:rStyle w:val="a5"/>
                <w:rFonts w:hint="eastAsia"/>
                <w:noProof/>
              </w:rPr>
              <w:t xml:space="preserve">1.2 </w:t>
            </w:r>
            <w:r w:rsidR="00F55B97" w:rsidRPr="00F55B97">
              <w:rPr>
                <w:rStyle w:val="a5"/>
                <w:rFonts w:hint="eastAsia"/>
                <w:noProof/>
              </w:rPr>
              <w:t>虚拟化技术发展的国内外现状</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_Toc475806779 \h </w:instrText>
            </w:r>
            <w:r w:rsidR="00F55B97" w:rsidRPr="00F55B97">
              <w:rPr>
                <w:rFonts w:hint="eastAsia"/>
                <w:noProof/>
                <w:webHidden/>
              </w:rPr>
            </w:r>
            <w:r w:rsidR="00F55B97" w:rsidRPr="00F55B97">
              <w:rPr>
                <w:rFonts w:hint="eastAsia"/>
                <w:noProof/>
                <w:webHidden/>
              </w:rPr>
              <w:fldChar w:fldCharType="separate"/>
            </w:r>
            <w:r w:rsidR="0097013A">
              <w:rPr>
                <w:noProof/>
                <w:webHidden/>
              </w:rPr>
              <w:t>1</w:t>
            </w:r>
            <w:r w:rsidR="00F55B97" w:rsidRPr="00F55B97">
              <w:rPr>
                <w:rFonts w:hint="eastAsia"/>
                <w:noProof/>
                <w:webHidden/>
              </w:rPr>
              <w:fldChar w:fldCharType="end"/>
            </w:r>
          </w:hyperlink>
        </w:p>
        <w:p w14:paraId="693569A8" w14:textId="77777777" w:rsidR="00F55B97" w:rsidRPr="00F55B97" w:rsidRDefault="003A67DD">
          <w:pPr>
            <w:pStyle w:val="21"/>
            <w:rPr>
              <w:rFonts w:cstheme="minorBidi"/>
              <w:noProof/>
            </w:rPr>
          </w:pPr>
          <w:hyperlink w:anchor="_Toc475806780" w:history="1">
            <w:r w:rsidR="00F55B97" w:rsidRPr="00F55B97">
              <w:rPr>
                <w:rStyle w:val="a5"/>
                <w:rFonts w:hint="eastAsia"/>
                <w:noProof/>
              </w:rPr>
              <w:t xml:space="preserve">1.3 </w:t>
            </w:r>
            <w:r w:rsidR="00F55B97" w:rsidRPr="00F55B97">
              <w:rPr>
                <w:rStyle w:val="a5"/>
                <w:rFonts w:hint="eastAsia"/>
                <w:noProof/>
              </w:rPr>
              <w:t>本文内容结构</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_Toc475806780 \h </w:instrText>
            </w:r>
            <w:r w:rsidR="00F55B97" w:rsidRPr="00F55B97">
              <w:rPr>
                <w:rFonts w:hint="eastAsia"/>
                <w:noProof/>
                <w:webHidden/>
              </w:rPr>
            </w:r>
            <w:r w:rsidR="00F55B97" w:rsidRPr="00F55B97">
              <w:rPr>
                <w:rFonts w:hint="eastAsia"/>
                <w:noProof/>
                <w:webHidden/>
              </w:rPr>
              <w:fldChar w:fldCharType="separate"/>
            </w:r>
            <w:r w:rsidR="0097013A">
              <w:rPr>
                <w:noProof/>
                <w:webHidden/>
              </w:rPr>
              <w:t>2</w:t>
            </w:r>
            <w:r w:rsidR="00F55B97" w:rsidRPr="00F55B97">
              <w:rPr>
                <w:rFonts w:hint="eastAsia"/>
                <w:noProof/>
                <w:webHidden/>
              </w:rPr>
              <w:fldChar w:fldCharType="end"/>
            </w:r>
          </w:hyperlink>
        </w:p>
        <w:p w14:paraId="41235202" w14:textId="77777777" w:rsidR="00F55B97" w:rsidRPr="00F55B97" w:rsidRDefault="003A67DD">
          <w:pPr>
            <w:pStyle w:val="21"/>
            <w:rPr>
              <w:rFonts w:cstheme="minorBidi"/>
              <w:noProof/>
            </w:rPr>
          </w:pPr>
          <w:hyperlink w:anchor="_Toc475806781" w:history="1">
            <w:r w:rsidR="00F55B97" w:rsidRPr="00F55B97">
              <w:rPr>
                <w:rStyle w:val="a5"/>
                <w:rFonts w:hint="eastAsia"/>
                <w:noProof/>
              </w:rPr>
              <w:t xml:space="preserve">1.4 </w:t>
            </w:r>
            <w:r w:rsidR="00F55B97" w:rsidRPr="00F55B97">
              <w:rPr>
                <w:rStyle w:val="a5"/>
                <w:rFonts w:hint="eastAsia"/>
                <w:noProof/>
              </w:rPr>
              <w:t>本文基本框架</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_Toc475806781 \h </w:instrText>
            </w:r>
            <w:r w:rsidR="00F55B97" w:rsidRPr="00F55B97">
              <w:rPr>
                <w:rFonts w:hint="eastAsia"/>
                <w:noProof/>
                <w:webHidden/>
              </w:rPr>
            </w:r>
            <w:r w:rsidR="00F55B97" w:rsidRPr="00F55B97">
              <w:rPr>
                <w:rFonts w:hint="eastAsia"/>
                <w:noProof/>
                <w:webHidden/>
              </w:rPr>
              <w:fldChar w:fldCharType="separate"/>
            </w:r>
            <w:r w:rsidR="0097013A">
              <w:rPr>
                <w:noProof/>
                <w:webHidden/>
              </w:rPr>
              <w:t>3</w:t>
            </w:r>
            <w:r w:rsidR="00F55B97" w:rsidRPr="00F55B97">
              <w:rPr>
                <w:rFonts w:hint="eastAsia"/>
                <w:noProof/>
                <w:webHidden/>
              </w:rPr>
              <w:fldChar w:fldCharType="end"/>
            </w:r>
          </w:hyperlink>
        </w:p>
        <w:p w14:paraId="030DF9DC" w14:textId="77777777" w:rsidR="00F55B97" w:rsidRPr="00F55B97" w:rsidRDefault="003A67DD">
          <w:pPr>
            <w:pStyle w:val="21"/>
            <w:rPr>
              <w:rFonts w:cstheme="minorBidi"/>
              <w:noProof/>
            </w:rPr>
          </w:pPr>
          <w:hyperlink w:anchor="_Toc475806782" w:history="1">
            <w:r w:rsidR="00F55B97" w:rsidRPr="00F55B97">
              <w:rPr>
                <w:rStyle w:val="a5"/>
                <w:rFonts w:hint="eastAsia"/>
                <w:noProof/>
              </w:rPr>
              <w:t xml:space="preserve">1.5 </w:t>
            </w:r>
            <w:r w:rsidR="00F55B97" w:rsidRPr="00F55B97">
              <w:rPr>
                <w:rStyle w:val="a5"/>
                <w:rFonts w:hint="eastAsia"/>
                <w:noProof/>
              </w:rPr>
              <w:t>本章小结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_Toc475806782 \h </w:instrText>
            </w:r>
            <w:r w:rsidR="00F55B97" w:rsidRPr="00F55B97">
              <w:rPr>
                <w:rFonts w:hint="eastAsia"/>
                <w:noProof/>
                <w:webHidden/>
              </w:rPr>
            </w:r>
            <w:r w:rsidR="00F55B97" w:rsidRPr="00F55B97">
              <w:rPr>
                <w:rFonts w:hint="eastAsia"/>
                <w:noProof/>
                <w:webHidden/>
              </w:rPr>
              <w:fldChar w:fldCharType="separate"/>
            </w:r>
            <w:r w:rsidR="0097013A">
              <w:rPr>
                <w:noProof/>
                <w:webHidden/>
              </w:rPr>
              <w:t>4</w:t>
            </w:r>
            <w:r w:rsidR="00F55B97" w:rsidRPr="00F55B97">
              <w:rPr>
                <w:rFonts w:hint="eastAsia"/>
                <w:noProof/>
                <w:webHidden/>
              </w:rPr>
              <w:fldChar w:fldCharType="end"/>
            </w:r>
          </w:hyperlink>
        </w:p>
        <w:p w14:paraId="4A372C50" w14:textId="77777777" w:rsidR="00F55B97" w:rsidRPr="00F55B97" w:rsidRDefault="003A67DD">
          <w:pPr>
            <w:pStyle w:val="10"/>
            <w:rPr>
              <w:rFonts w:eastAsia="仿宋_GB2312" w:cstheme="minorBidi"/>
              <w:noProof/>
            </w:rPr>
          </w:pPr>
          <w:hyperlink w:anchor="_Toc475806783" w:history="1">
            <w:r w:rsidR="00F55B97" w:rsidRPr="00F55B97">
              <w:rPr>
                <w:rStyle w:val="a5"/>
                <w:rFonts w:eastAsia="仿宋_GB2312" w:hint="eastAsia"/>
                <w:noProof/>
              </w:rPr>
              <w:t>第</w:t>
            </w:r>
            <w:r w:rsidR="00F55B97" w:rsidRPr="00F55B97">
              <w:rPr>
                <w:rStyle w:val="a5"/>
                <w:rFonts w:eastAsia="仿宋_GB2312" w:hint="eastAsia"/>
                <w:noProof/>
              </w:rPr>
              <w:t>2</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自动化管理系统使用的技术介绍</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_Toc475806783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5</w:t>
            </w:r>
            <w:r w:rsidR="00F55B97" w:rsidRPr="00F55B97">
              <w:rPr>
                <w:rFonts w:eastAsia="仿宋_GB2312" w:hint="eastAsia"/>
                <w:noProof/>
                <w:webHidden/>
              </w:rPr>
              <w:fldChar w:fldCharType="end"/>
            </w:r>
          </w:hyperlink>
        </w:p>
        <w:p w14:paraId="41ABC62B" w14:textId="77777777" w:rsidR="00F55B97" w:rsidRPr="00F55B97" w:rsidRDefault="003A67DD">
          <w:pPr>
            <w:pStyle w:val="21"/>
            <w:rPr>
              <w:rFonts w:cstheme="minorBidi"/>
              <w:noProof/>
            </w:rPr>
          </w:pPr>
          <w:hyperlink w:anchor="_Toc475806784" w:history="1">
            <w:r w:rsidR="00F55B97" w:rsidRPr="00F55B97">
              <w:rPr>
                <w:rStyle w:val="a5"/>
                <w:rFonts w:hint="eastAsia"/>
                <w:noProof/>
              </w:rPr>
              <w:t xml:space="preserve">2.1 </w:t>
            </w:r>
            <w:r w:rsidR="00F55B97" w:rsidRPr="00F55B97">
              <w:rPr>
                <w:rStyle w:val="a5"/>
                <w:rFonts w:hint="eastAsia"/>
                <w:noProof/>
              </w:rPr>
              <w:t>虚拟化技术</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_Toc475806784 \h </w:instrText>
            </w:r>
            <w:r w:rsidR="00F55B97" w:rsidRPr="00F55B97">
              <w:rPr>
                <w:rFonts w:hint="eastAsia"/>
                <w:noProof/>
                <w:webHidden/>
              </w:rPr>
            </w:r>
            <w:r w:rsidR="00F55B97" w:rsidRPr="00F55B97">
              <w:rPr>
                <w:rFonts w:hint="eastAsia"/>
                <w:noProof/>
                <w:webHidden/>
              </w:rPr>
              <w:fldChar w:fldCharType="separate"/>
            </w:r>
            <w:r w:rsidR="0097013A">
              <w:rPr>
                <w:noProof/>
                <w:webHidden/>
              </w:rPr>
              <w:t>5</w:t>
            </w:r>
            <w:r w:rsidR="00F55B97" w:rsidRPr="00F55B97">
              <w:rPr>
                <w:rFonts w:hint="eastAsia"/>
                <w:noProof/>
                <w:webHidden/>
              </w:rPr>
              <w:fldChar w:fldCharType="end"/>
            </w:r>
          </w:hyperlink>
        </w:p>
        <w:p w14:paraId="75DE2693" w14:textId="77777777" w:rsidR="00F55B97" w:rsidRPr="00F55B97" w:rsidRDefault="003A67DD">
          <w:pPr>
            <w:pStyle w:val="31"/>
            <w:rPr>
              <w:rFonts w:cstheme="minorBidi"/>
              <w:noProof/>
            </w:rPr>
          </w:pPr>
          <w:hyperlink w:anchor="_Toc475806785" w:history="1">
            <w:r w:rsidR="00F55B97" w:rsidRPr="00F55B97">
              <w:rPr>
                <w:rStyle w:val="a5"/>
                <w:rFonts w:hint="eastAsia"/>
                <w:noProof/>
              </w:rPr>
              <w:t xml:space="preserve">2.1.1 </w:t>
            </w:r>
            <w:r w:rsidR="00F55B97" w:rsidRPr="00F55B97">
              <w:rPr>
                <w:rStyle w:val="a5"/>
                <w:rFonts w:hint="eastAsia"/>
                <w:noProof/>
              </w:rPr>
              <w:t>硬件抽象层（</w:t>
            </w:r>
            <w:r w:rsidR="00F55B97" w:rsidRPr="00F55B97">
              <w:rPr>
                <w:rStyle w:val="a5"/>
                <w:rFonts w:hint="eastAsia"/>
                <w:noProof/>
              </w:rPr>
              <w:t>Hardware Abstraction Level</w:t>
            </w:r>
            <w:r w:rsidR="00F55B97" w:rsidRPr="00F55B97">
              <w:rPr>
                <w:rStyle w:val="a5"/>
                <w:rFonts w:hint="eastAsia"/>
                <w:noProof/>
              </w:rPr>
              <w:t>）</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_Toc475806785 \h </w:instrText>
            </w:r>
            <w:r w:rsidR="00F55B97" w:rsidRPr="00F55B97">
              <w:rPr>
                <w:rFonts w:hint="eastAsia"/>
                <w:noProof/>
                <w:webHidden/>
              </w:rPr>
            </w:r>
            <w:r w:rsidR="00F55B97" w:rsidRPr="00F55B97">
              <w:rPr>
                <w:rFonts w:hint="eastAsia"/>
                <w:noProof/>
                <w:webHidden/>
              </w:rPr>
              <w:fldChar w:fldCharType="separate"/>
            </w:r>
            <w:r w:rsidR="0097013A">
              <w:rPr>
                <w:noProof/>
                <w:webHidden/>
              </w:rPr>
              <w:t>5</w:t>
            </w:r>
            <w:r w:rsidR="00F55B97" w:rsidRPr="00F55B97">
              <w:rPr>
                <w:rFonts w:hint="eastAsia"/>
                <w:noProof/>
                <w:webHidden/>
              </w:rPr>
              <w:fldChar w:fldCharType="end"/>
            </w:r>
          </w:hyperlink>
        </w:p>
        <w:p w14:paraId="667AD621" w14:textId="77777777" w:rsidR="00F55B97" w:rsidRPr="00F55B97" w:rsidRDefault="003A67DD">
          <w:pPr>
            <w:pStyle w:val="31"/>
            <w:rPr>
              <w:rFonts w:cstheme="minorBidi"/>
              <w:noProof/>
            </w:rPr>
          </w:pPr>
          <w:hyperlink w:anchor="_Toc475806786" w:history="1">
            <w:r w:rsidR="00F55B97" w:rsidRPr="00F55B97">
              <w:rPr>
                <w:rStyle w:val="a5"/>
                <w:rFonts w:hint="eastAsia"/>
                <w:noProof/>
              </w:rPr>
              <w:t xml:space="preserve">2.1.2 </w:t>
            </w:r>
            <w:r w:rsidR="00F55B97" w:rsidRPr="00F55B97">
              <w:rPr>
                <w:rStyle w:val="a5"/>
                <w:rFonts w:hint="eastAsia"/>
                <w:noProof/>
              </w:rPr>
              <w:t>指令集结构层（</w:t>
            </w:r>
            <w:r w:rsidR="00F55B97" w:rsidRPr="00F55B97">
              <w:rPr>
                <w:rStyle w:val="a5"/>
                <w:rFonts w:hint="eastAsia"/>
                <w:noProof/>
              </w:rPr>
              <w:t>Instruction Set Architecture Level</w:t>
            </w:r>
            <w:r w:rsidR="00F55B97" w:rsidRPr="00F55B97">
              <w:rPr>
                <w:rStyle w:val="a5"/>
                <w:rFonts w:hint="eastAsia"/>
                <w:noProof/>
              </w:rPr>
              <w:t>）</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_Toc475806786 \h </w:instrText>
            </w:r>
            <w:r w:rsidR="00F55B97" w:rsidRPr="00F55B97">
              <w:rPr>
                <w:rFonts w:hint="eastAsia"/>
                <w:noProof/>
                <w:webHidden/>
              </w:rPr>
            </w:r>
            <w:r w:rsidR="00F55B97" w:rsidRPr="00F55B97">
              <w:rPr>
                <w:rFonts w:hint="eastAsia"/>
                <w:noProof/>
                <w:webHidden/>
              </w:rPr>
              <w:fldChar w:fldCharType="separate"/>
            </w:r>
            <w:r w:rsidR="0097013A">
              <w:rPr>
                <w:noProof/>
                <w:webHidden/>
              </w:rPr>
              <w:t>5</w:t>
            </w:r>
            <w:r w:rsidR="00F55B97" w:rsidRPr="00F55B97">
              <w:rPr>
                <w:rFonts w:hint="eastAsia"/>
                <w:noProof/>
                <w:webHidden/>
              </w:rPr>
              <w:fldChar w:fldCharType="end"/>
            </w:r>
          </w:hyperlink>
        </w:p>
        <w:p w14:paraId="11758C3A" w14:textId="77777777" w:rsidR="00F55B97" w:rsidRPr="00F55B97" w:rsidRDefault="003A67DD">
          <w:pPr>
            <w:pStyle w:val="31"/>
            <w:rPr>
              <w:rFonts w:cstheme="minorBidi"/>
              <w:noProof/>
            </w:rPr>
          </w:pPr>
          <w:hyperlink w:anchor="_Toc475806787" w:history="1">
            <w:r w:rsidR="00F55B97" w:rsidRPr="00F55B97">
              <w:rPr>
                <w:rStyle w:val="a5"/>
                <w:rFonts w:hint="eastAsia"/>
                <w:noProof/>
              </w:rPr>
              <w:t xml:space="preserve">2.1.3 </w:t>
            </w:r>
            <w:r w:rsidR="00F55B97" w:rsidRPr="00F55B97">
              <w:rPr>
                <w:rStyle w:val="a5"/>
                <w:rFonts w:hint="eastAsia"/>
                <w:noProof/>
              </w:rPr>
              <w:t>操作系统层（</w:t>
            </w:r>
            <w:r w:rsidR="00F55B97" w:rsidRPr="00F55B97">
              <w:rPr>
                <w:rStyle w:val="a5"/>
                <w:rFonts w:hint="eastAsia"/>
                <w:noProof/>
              </w:rPr>
              <w:t>OS Level</w:t>
            </w:r>
            <w:r w:rsidR="00F55B97" w:rsidRPr="00F55B97">
              <w:rPr>
                <w:rStyle w:val="a5"/>
                <w:rFonts w:hint="eastAsia"/>
                <w:noProof/>
              </w:rPr>
              <w:t>）</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_Toc475806787 \h </w:instrText>
            </w:r>
            <w:r w:rsidR="00F55B97" w:rsidRPr="00F55B97">
              <w:rPr>
                <w:rFonts w:hint="eastAsia"/>
                <w:noProof/>
                <w:webHidden/>
              </w:rPr>
            </w:r>
            <w:r w:rsidR="00F55B97" w:rsidRPr="00F55B97">
              <w:rPr>
                <w:rFonts w:hint="eastAsia"/>
                <w:noProof/>
                <w:webHidden/>
              </w:rPr>
              <w:fldChar w:fldCharType="separate"/>
            </w:r>
            <w:r w:rsidR="0097013A">
              <w:rPr>
                <w:noProof/>
                <w:webHidden/>
              </w:rPr>
              <w:t>6</w:t>
            </w:r>
            <w:r w:rsidR="00F55B97" w:rsidRPr="00F55B97">
              <w:rPr>
                <w:rFonts w:hint="eastAsia"/>
                <w:noProof/>
                <w:webHidden/>
              </w:rPr>
              <w:fldChar w:fldCharType="end"/>
            </w:r>
          </w:hyperlink>
        </w:p>
        <w:p w14:paraId="6591578C" w14:textId="77777777" w:rsidR="00F55B97" w:rsidRPr="00F55B97" w:rsidRDefault="003A67DD">
          <w:pPr>
            <w:pStyle w:val="31"/>
            <w:rPr>
              <w:rFonts w:cstheme="minorBidi"/>
              <w:noProof/>
            </w:rPr>
          </w:pPr>
          <w:hyperlink w:anchor="_Toc475806788" w:history="1">
            <w:r w:rsidR="00F55B97" w:rsidRPr="00F55B97">
              <w:rPr>
                <w:rStyle w:val="a5"/>
                <w:rFonts w:hint="eastAsia"/>
                <w:noProof/>
              </w:rPr>
              <w:t xml:space="preserve">2.1.4 </w:t>
            </w:r>
            <w:r w:rsidR="00F55B97" w:rsidRPr="00F55B97">
              <w:rPr>
                <w:rStyle w:val="a5"/>
                <w:rFonts w:hint="eastAsia"/>
                <w:noProof/>
              </w:rPr>
              <w:t>库层（</w:t>
            </w:r>
            <w:r w:rsidR="00F55B97" w:rsidRPr="00F55B97">
              <w:rPr>
                <w:rStyle w:val="a5"/>
                <w:rFonts w:hint="eastAsia"/>
                <w:noProof/>
              </w:rPr>
              <w:t>Library Level</w:t>
            </w:r>
            <w:r w:rsidR="00F55B97" w:rsidRPr="00F55B97">
              <w:rPr>
                <w:rStyle w:val="a5"/>
                <w:rFonts w:hint="eastAsia"/>
                <w:noProof/>
              </w:rPr>
              <w:t>）</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_Toc475806788 \h </w:instrText>
            </w:r>
            <w:r w:rsidR="00F55B97" w:rsidRPr="00F55B97">
              <w:rPr>
                <w:rFonts w:hint="eastAsia"/>
                <w:noProof/>
                <w:webHidden/>
              </w:rPr>
            </w:r>
            <w:r w:rsidR="00F55B97" w:rsidRPr="00F55B97">
              <w:rPr>
                <w:rFonts w:hint="eastAsia"/>
                <w:noProof/>
                <w:webHidden/>
              </w:rPr>
              <w:fldChar w:fldCharType="separate"/>
            </w:r>
            <w:r w:rsidR="0097013A">
              <w:rPr>
                <w:noProof/>
                <w:webHidden/>
              </w:rPr>
              <w:t>6</w:t>
            </w:r>
            <w:r w:rsidR="00F55B97" w:rsidRPr="00F55B97">
              <w:rPr>
                <w:rFonts w:hint="eastAsia"/>
                <w:noProof/>
                <w:webHidden/>
              </w:rPr>
              <w:fldChar w:fldCharType="end"/>
            </w:r>
          </w:hyperlink>
        </w:p>
        <w:p w14:paraId="13D884D5" w14:textId="77777777" w:rsidR="00F55B97" w:rsidRPr="00F55B97" w:rsidRDefault="003A67DD">
          <w:pPr>
            <w:pStyle w:val="31"/>
            <w:rPr>
              <w:rFonts w:cstheme="minorBidi"/>
              <w:noProof/>
            </w:rPr>
          </w:pPr>
          <w:hyperlink w:anchor="_Toc475806789" w:history="1">
            <w:r w:rsidR="00F55B97" w:rsidRPr="00F55B97">
              <w:rPr>
                <w:rStyle w:val="a5"/>
                <w:rFonts w:hint="eastAsia"/>
                <w:noProof/>
              </w:rPr>
              <w:t xml:space="preserve">2.1.5 </w:t>
            </w:r>
            <w:r w:rsidR="00F55B97" w:rsidRPr="00F55B97">
              <w:rPr>
                <w:rStyle w:val="a5"/>
                <w:rFonts w:hint="eastAsia"/>
                <w:noProof/>
              </w:rPr>
              <w:t>应用层（</w:t>
            </w:r>
            <w:r w:rsidR="00F55B97" w:rsidRPr="00F55B97">
              <w:rPr>
                <w:rStyle w:val="a5"/>
                <w:rFonts w:hint="eastAsia"/>
                <w:noProof/>
              </w:rPr>
              <w:t>Application Level</w:t>
            </w:r>
            <w:r w:rsidR="00F55B97" w:rsidRPr="00F55B97">
              <w:rPr>
                <w:rStyle w:val="a5"/>
                <w:rFonts w:hint="eastAsia"/>
                <w:noProof/>
              </w:rPr>
              <w:t>）</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_Toc475806789 \h </w:instrText>
            </w:r>
            <w:r w:rsidR="00F55B97" w:rsidRPr="00F55B97">
              <w:rPr>
                <w:rFonts w:hint="eastAsia"/>
                <w:noProof/>
                <w:webHidden/>
              </w:rPr>
            </w:r>
            <w:r w:rsidR="00F55B97" w:rsidRPr="00F55B97">
              <w:rPr>
                <w:rFonts w:hint="eastAsia"/>
                <w:noProof/>
                <w:webHidden/>
              </w:rPr>
              <w:fldChar w:fldCharType="separate"/>
            </w:r>
            <w:r w:rsidR="0097013A">
              <w:rPr>
                <w:noProof/>
                <w:webHidden/>
              </w:rPr>
              <w:t>6</w:t>
            </w:r>
            <w:r w:rsidR="00F55B97" w:rsidRPr="00F55B97">
              <w:rPr>
                <w:rFonts w:hint="eastAsia"/>
                <w:noProof/>
                <w:webHidden/>
              </w:rPr>
              <w:fldChar w:fldCharType="end"/>
            </w:r>
          </w:hyperlink>
        </w:p>
        <w:p w14:paraId="746C933A" w14:textId="77777777" w:rsidR="00F55B97" w:rsidRPr="00F55B97" w:rsidRDefault="003A67DD">
          <w:pPr>
            <w:pStyle w:val="21"/>
            <w:rPr>
              <w:rFonts w:cstheme="minorBidi"/>
              <w:noProof/>
            </w:rPr>
          </w:pPr>
          <w:hyperlink w:anchor="_Toc475806790" w:history="1">
            <w:r w:rsidR="00F55B97" w:rsidRPr="00F55B97">
              <w:rPr>
                <w:rStyle w:val="a5"/>
                <w:rFonts w:hint="eastAsia"/>
                <w:noProof/>
              </w:rPr>
              <w:t>2.2 X86</w:t>
            </w:r>
            <w:r w:rsidR="00F55B97" w:rsidRPr="00F55B97">
              <w:rPr>
                <w:rStyle w:val="a5"/>
                <w:rFonts w:hint="eastAsia"/>
                <w:noProof/>
              </w:rPr>
              <w:t>不同的虚拟化</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_Toc475806790 \h </w:instrText>
            </w:r>
            <w:r w:rsidR="00F55B97" w:rsidRPr="00F55B97">
              <w:rPr>
                <w:rFonts w:hint="eastAsia"/>
                <w:noProof/>
                <w:webHidden/>
              </w:rPr>
            </w:r>
            <w:r w:rsidR="00F55B97" w:rsidRPr="00F55B97">
              <w:rPr>
                <w:rFonts w:hint="eastAsia"/>
                <w:noProof/>
                <w:webHidden/>
              </w:rPr>
              <w:fldChar w:fldCharType="separate"/>
            </w:r>
            <w:r w:rsidR="0097013A">
              <w:rPr>
                <w:noProof/>
                <w:webHidden/>
              </w:rPr>
              <w:t>7</w:t>
            </w:r>
            <w:r w:rsidR="00F55B97" w:rsidRPr="00F55B97">
              <w:rPr>
                <w:rFonts w:hint="eastAsia"/>
                <w:noProof/>
                <w:webHidden/>
              </w:rPr>
              <w:fldChar w:fldCharType="end"/>
            </w:r>
          </w:hyperlink>
        </w:p>
        <w:p w14:paraId="04590C96" w14:textId="77777777" w:rsidR="00F55B97" w:rsidRPr="00F55B97" w:rsidRDefault="003A67DD">
          <w:pPr>
            <w:pStyle w:val="31"/>
            <w:rPr>
              <w:rFonts w:cstheme="minorBidi"/>
              <w:noProof/>
            </w:rPr>
          </w:pPr>
          <w:hyperlink w:anchor="_Toc475806791" w:history="1">
            <w:r w:rsidR="00F55B97" w:rsidRPr="00F55B97">
              <w:rPr>
                <w:rStyle w:val="a5"/>
                <w:rFonts w:hint="eastAsia"/>
                <w:noProof/>
              </w:rPr>
              <w:t xml:space="preserve">2.2.1 </w:t>
            </w:r>
            <w:r w:rsidR="00F55B97" w:rsidRPr="00F55B97">
              <w:rPr>
                <w:rStyle w:val="a5"/>
                <w:rFonts w:hint="eastAsia"/>
                <w:noProof/>
              </w:rPr>
              <w:t>完全虚拟化</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_Toc475806791 \h </w:instrText>
            </w:r>
            <w:r w:rsidR="00F55B97" w:rsidRPr="00F55B97">
              <w:rPr>
                <w:rFonts w:hint="eastAsia"/>
                <w:noProof/>
                <w:webHidden/>
              </w:rPr>
            </w:r>
            <w:r w:rsidR="00F55B97" w:rsidRPr="00F55B97">
              <w:rPr>
                <w:rFonts w:hint="eastAsia"/>
                <w:noProof/>
                <w:webHidden/>
              </w:rPr>
              <w:fldChar w:fldCharType="separate"/>
            </w:r>
            <w:r w:rsidR="0097013A">
              <w:rPr>
                <w:noProof/>
                <w:webHidden/>
              </w:rPr>
              <w:t>7</w:t>
            </w:r>
            <w:r w:rsidR="00F55B97" w:rsidRPr="00F55B97">
              <w:rPr>
                <w:rFonts w:hint="eastAsia"/>
                <w:noProof/>
                <w:webHidden/>
              </w:rPr>
              <w:fldChar w:fldCharType="end"/>
            </w:r>
          </w:hyperlink>
        </w:p>
        <w:p w14:paraId="67449B59" w14:textId="77777777" w:rsidR="00F55B97" w:rsidRPr="00F55B97" w:rsidRDefault="003A67DD">
          <w:pPr>
            <w:pStyle w:val="31"/>
            <w:rPr>
              <w:rFonts w:cstheme="minorBidi"/>
              <w:noProof/>
            </w:rPr>
          </w:pPr>
          <w:hyperlink w:anchor="_Toc475806792" w:history="1">
            <w:r w:rsidR="00F55B97" w:rsidRPr="00F55B97">
              <w:rPr>
                <w:rStyle w:val="a5"/>
                <w:rFonts w:hint="eastAsia"/>
                <w:noProof/>
              </w:rPr>
              <w:t xml:space="preserve">2.2.2 </w:t>
            </w:r>
            <w:r w:rsidR="00F55B97" w:rsidRPr="00F55B97">
              <w:rPr>
                <w:rStyle w:val="a5"/>
                <w:rFonts w:hint="eastAsia"/>
                <w:noProof/>
              </w:rPr>
              <w:t>半虚拟化</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_Toc475806792 \h </w:instrText>
            </w:r>
            <w:r w:rsidR="00F55B97" w:rsidRPr="00F55B97">
              <w:rPr>
                <w:rFonts w:hint="eastAsia"/>
                <w:noProof/>
                <w:webHidden/>
              </w:rPr>
            </w:r>
            <w:r w:rsidR="00F55B97" w:rsidRPr="00F55B97">
              <w:rPr>
                <w:rFonts w:hint="eastAsia"/>
                <w:noProof/>
                <w:webHidden/>
              </w:rPr>
              <w:fldChar w:fldCharType="separate"/>
            </w:r>
            <w:r w:rsidR="0097013A">
              <w:rPr>
                <w:noProof/>
                <w:webHidden/>
              </w:rPr>
              <w:t>8</w:t>
            </w:r>
            <w:r w:rsidR="00F55B97" w:rsidRPr="00F55B97">
              <w:rPr>
                <w:rFonts w:hint="eastAsia"/>
                <w:noProof/>
                <w:webHidden/>
              </w:rPr>
              <w:fldChar w:fldCharType="end"/>
            </w:r>
          </w:hyperlink>
        </w:p>
        <w:p w14:paraId="4E08A2C3" w14:textId="77777777" w:rsidR="00F55B97" w:rsidRPr="00F55B97" w:rsidRDefault="003A67DD">
          <w:pPr>
            <w:pStyle w:val="31"/>
            <w:rPr>
              <w:rFonts w:cstheme="minorBidi"/>
              <w:noProof/>
            </w:rPr>
          </w:pPr>
          <w:hyperlink w:anchor="_Toc475806793" w:history="1">
            <w:r w:rsidR="00F55B97" w:rsidRPr="00F55B97">
              <w:rPr>
                <w:rStyle w:val="a5"/>
                <w:rFonts w:hint="eastAsia"/>
                <w:noProof/>
              </w:rPr>
              <w:t xml:space="preserve">2.2.3 </w:t>
            </w:r>
            <w:r w:rsidR="00F55B97" w:rsidRPr="00F55B97">
              <w:rPr>
                <w:rStyle w:val="a5"/>
                <w:rFonts w:hint="eastAsia"/>
                <w:noProof/>
              </w:rPr>
              <w:t>预虚拟化</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_Toc475806793 \h </w:instrText>
            </w:r>
            <w:r w:rsidR="00F55B97" w:rsidRPr="00F55B97">
              <w:rPr>
                <w:rFonts w:hint="eastAsia"/>
                <w:noProof/>
                <w:webHidden/>
              </w:rPr>
            </w:r>
            <w:r w:rsidR="00F55B97" w:rsidRPr="00F55B97">
              <w:rPr>
                <w:rFonts w:hint="eastAsia"/>
                <w:noProof/>
                <w:webHidden/>
              </w:rPr>
              <w:fldChar w:fldCharType="separate"/>
            </w:r>
            <w:r w:rsidR="0097013A">
              <w:rPr>
                <w:noProof/>
                <w:webHidden/>
              </w:rPr>
              <w:t>9</w:t>
            </w:r>
            <w:r w:rsidR="00F55B97" w:rsidRPr="00F55B97">
              <w:rPr>
                <w:rFonts w:hint="eastAsia"/>
                <w:noProof/>
                <w:webHidden/>
              </w:rPr>
              <w:fldChar w:fldCharType="end"/>
            </w:r>
          </w:hyperlink>
        </w:p>
        <w:p w14:paraId="3C58EF3A" w14:textId="77777777" w:rsidR="00F55B97" w:rsidRPr="00F55B97" w:rsidRDefault="003A67DD">
          <w:pPr>
            <w:pStyle w:val="21"/>
            <w:rPr>
              <w:rFonts w:cstheme="minorBidi"/>
              <w:noProof/>
            </w:rPr>
          </w:pPr>
          <w:hyperlink w:anchor="_Toc475806794" w:history="1">
            <w:r w:rsidR="00F55B97" w:rsidRPr="00F55B97">
              <w:rPr>
                <w:rStyle w:val="a5"/>
                <w:rFonts w:hint="eastAsia"/>
                <w:noProof/>
              </w:rPr>
              <w:t xml:space="preserve">2.3 </w:t>
            </w:r>
            <w:r w:rsidR="00F55B97" w:rsidRPr="00F55B97">
              <w:rPr>
                <w:rStyle w:val="a5"/>
                <w:rFonts w:hint="eastAsia"/>
                <w:noProof/>
              </w:rPr>
              <w:t>虚拟机迁移技术</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_Toc475806794 \h </w:instrText>
            </w:r>
            <w:r w:rsidR="00F55B97" w:rsidRPr="00F55B97">
              <w:rPr>
                <w:rFonts w:hint="eastAsia"/>
                <w:noProof/>
                <w:webHidden/>
              </w:rPr>
            </w:r>
            <w:r w:rsidR="00F55B97" w:rsidRPr="00F55B97">
              <w:rPr>
                <w:rFonts w:hint="eastAsia"/>
                <w:noProof/>
                <w:webHidden/>
              </w:rPr>
              <w:fldChar w:fldCharType="separate"/>
            </w:r>
            <w:r w:rsidR="0097013A">
              <w:rPr>
                <w:noProof/>
                <w:webHidden/>
              </w:rPr>
              <w:t>9</w:t>
            </w:r>
            <w:r w:rsidR="00F55B97" w:rsidRPr="00F55B97">
              <w:rPr>
                <w:rFonts w:hint="eastAsia"/>
                <w:noProof/>
                <w:webHidden/>
              </w:rPr>
              <w:fldChar w:fldCharType="end"/>
            </w:r>
          </w:hyperlink>
        </w:p>
        <w:p w14:paraId="3ADE5C7D" w14:textId="77777777" w:rsidR="00F55B97" w:rsidRPr="00F55B97" w:rsidRDefault="003A67DD">
          <w:pPr>
            <w:pStyle w:val="31"/>
            <w:rPr>
              <w:rFonts w:cstheme="minorBidi"/>
              <w:noProof/>
            </w:rPr>
          </w:pPr>
          <w:hyperlink w:anchor="_Toc475806795" w:history="1">
            <w:r w:rsidR="00F55B97" w:rsidRPr="00F55B97">
              <w:rPr>
                <w:rStyle w:val="a5"/>
                <w:rFonts w:hint="eastAsia"/>
                <w:noProof/>
              </w:rPr>
              <w:t xml:space="preserve">2.3.1 </w:t>
            </w:r>
            <w:r w:rsidR="00F55B97" w:rsidRPr="00F55B97">
              <w:rPr>
                <w:rStyle w:val="a5"/>
                <w:rFonts w:hint="eastAsia"/>
                <w:noProof/>
              </w:rPr>
              <w:t>虚拟机迁移的分类</w:t>
            </w:r>
            <w:r w:rsidR="00F55B97" w:rsidRPr="00F55B97">
              <w:rPr>
                <w:rStyle w:val="a5"/>
                <w:rFonts w:hint="eastAsia"/>
                <w:noProof/>
                <w:vertAlign w:val="superscript"/>
              </w:rPr>
              <w:t>[35]</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_Toc475806795 \h </w:instrText>
            </w:r>
            <w:r w:rsidR="00F55B97" w:rsidRPr="00F55B97">
              <w:rPr>
                <w:rFonts w:hint="eastAsia"/>
                <w:noProof/>
                <w:webHidden/>
              </w:rPr>
            </w:r>
            <w:r w:rsidR="00F55B97" w:rsidRPr="00F55B97">
              <w:rPr>
                <w:rFonts w:hint="eastAsia"/>
                <w:noProof/>
                <w:webHidden/>
              </w:rPr>
              <w:fldChar w:fldCharType="separate"/>
            </w:r>
            <w:r w:rsidR="0097013A">
              <w:rPr>
                <w:noProof/>
                <w:webHidden/>
              </w:rPr>
              <w:t>9</w:t>
            </w:r>
            <w:r w:rsidR="00F55B97" w:rsidRPr="00F55B97">
              <w:rPr>
                <w:rFonts w:hint="eastAsia"/>
                <w:noProof/>
                <w:webHidden/>
              </w:rPr>
              <w:fldChar w:fldCharType="end"/>
            </w:r>
          </w:hyperlink>
        </w:p>
        <w:p w14:paraId="7F8EE7C5" w14:textId="77777777" w:rsidR="00F55B97" w:rsidRPr="00F55B97" w:rsidRDefault="003A67DD">
          <w:pPr>
            <w:pStyle w:val="21"/>
            <w:rPr>
              <w:rFonts w:cstheme="minorBidi"/>
              <w:noProof/>
            </w:rPr>
          </w:pPr>
          <w:hyperlink w:anchor="_Toc475806796" w:history="1">
            <w:r w:rsidR="00F55B97" w:rsidRPr="00F55B97">
              <w:rPr>
                <w:rStyle w:val="a5"/>
                <w:rFonts w:hint="eastAsia"/>
                <w:noProof/>
              </w:rPr>
              <w:t xml:space="preserve">2.4 </w:t>
            </w:r>
            <w:r w:rsidR="00F55B97" w:rsidRPr="00F55B97">
              <w:rPr>
                <w:rStyle w:val="a5"/>
                <w:noProof/>
              </w:rPr>
              <w:t>RPC</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_Toc475806796 \h </w:instrText>
            </w:r>
            <w:r w:rsidR="00F55B97" w:rsidRPr="00F55B97">
              <w:rPr>
                <w:rFonts w:hint="eastAsia"/>
                <w:noProof/>
                <w:webHidden/>
              </w:rPr>
            </w:r>
            <w:r w:rsidR="00F55B97" w:rsidRPr="00F55B97">
              <w:rPr>
                <w:rFonts w:hint="eastAsia"/>
                <w:noProof/>
                <w:webHidden/>
              </w:rPr>
              <w:fldChar w:fldCharType="separate"/>
            </w:r>
            <w:r w:rsidR="0097013A">
              <w:rPr>
                <w:noProof/>
                <w:webHidden/>
              </w:rPr>
              <w:t>10</w:t>
            </w:r>
            <w:r w:rsidR="00F55B97" w:rsidRPr="00F55B97">
              <w:rPr>
                <w:rFonts w:hint="eastAsia"/>
                <w:noProof/>
                <w:webHidden/>
              </w:rPr>
              <w:fldChar w:fldCharType="end"/>
            </w:r>
          </w:hyperlink>
        </w:p>
        <w:p w14:paraId="285E71E5" w14:textId="77777777" w:rsidR="00F55B97" w:rsidRPr="00F55B97" w:rsidRDefault="003A67DD">
          <w:pPr>
            <w:pStyle w:val="21"/>
            <w:rPr>
              <w:rFonts w:cstheme="minorBidi"/>
              <w:noProof/>
            </w:rPr>
          </w:pPr>
          <w:hyperlink w:anchor="_Toc475806797" w:history="1">
            <w:r w:rsidR="00F55B97" w:rsidRPr="00F55B97">
              <w:rPr>
                <w:rStyle w:val="a5"/>
                <w:rFonts w:hint="eastAsia"/>
                <w:noProof/>
              </w:rPr>
              <w:t>2.5</w:t>
            </w:r>
            <w:r w:rsidR="00F55B97" w:rsidRPr="00F55B97">
              <w:rPr>
                <w:rStyle w:val="a5"/>
                <w:noProof/>
              </w:rPr>
              <w:t xml:space="preserve"> RHEV</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_Toc475806797 \h </w:instrText>
            </w:r>
            <w:r w:rsidR="00F55B97" w:rsidRPr="00F55B97">
              <w:rPr>
                <w:rFonts w:hint="eastAsia"/>
                <w:noProof/>
                <w:webHidden/>
              </w:rPr>
            </w:r>
            <w:r w:rsidR="00F55B97" w:rsidRPr="00F55B97">
              <w:rPr>
                <w:rFonts w:hint="eastAsia"/>
                <w:noProof/>
                <w:webHidden/>
              </w:rPr>
              <w:fldChar w:fldCharType="separate"/>
            </w:r>
            <w:r w:rsidR="0097013A">
              <w:rPr>
                <w:noProof/>
                <w:webHidden/>
              </w:rPr>
              <w:t>12</w:t>
            </w:r>
            <w:r w:rsidR="00F55B97" w:rsidRPr="00F55B97">
              <w:rPr>
                <w:rFonts w:hint="eastAsia"/>
                <w:noProof/>
                <w:webHidden/>
              </w:rPr>
              <w:fldChar w:fldCharType="end"/>
            </w:r>
          </w:hyperlink>
        </w:p>
        <w:p w14:paraId="4A442573" w14:textId="77777777" w:rsidR="00F55B97" w:rsidRPr="00F55B97" w:rsidRDefault="003A67DD">
          <w:pPr>
            <w:pStyle w:val="31"/>
            <w:rPr>
              <w:rFonts w:cstheme="minorBidi"/>
              <w:noProof/>
            </w:rPr>
          </w:pPr>
          <w:hyperlink w:anchor="_Toc475806798" w:history="1">
            <w:r w:rsidR="00F55B97" w:rsidRPr="00F55B97">
              <w:rPr>
                <w:rStyle w:val="a5"/>
                <w:rFonts w:hint="eastAsia"/>
                <w:noProof/>
              </w:rPr>
              <w:t xml:space="preserve">2.5.1 </w:t>
            </w:r>
            <w:r w:rsidR="00F55B97" w:rsidRPr="00F55B97">
              <w:rPr>
                <w:rStyle w:val="a5"/>
                <w:noProof/>
              </w:rPr>
              <w:t>RHEV</w:t>
            </w:r>
            <w:r w:rsidR="00F55B97" w:rsidRPr="00F55B97">
              <w:rPr>
                <w:rStyle w:val="a5"/>
                <w:rFonts w:hint="eastAsia"/>
                <w:noProof/>
              </w:rPr>
              <w:t>逻辑资源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_Toc475806798 \h </w:instrText>
            </w:r>
            <w:r w:rsidR="00F55B97" w:rsidRPr="00F55B97">
              <w:rPr>
                <w:rFonts w:hint="eastAsia"/>
                <w:noProof/>
                <w:webHidden/>
              </w:rPr>
            </w:r>
            <w:r w:rsidR="00F55B97" w:rsidRPr="00F55B97">
              <w:rPr>
                <w:rFonts w:hint="eastAsia"/>
                <w:noProof/>
                <w:webHidden/>
              </w:rPr>
              <w:fldChar w:fldCharType="separate"/>
            </w:r>
            <w:r w:rsidR="0097013A">
              <w:rPr>
                <w:noProof/>
                <w:webHidden/>
              </w:rPr>
              <w:t>13</w:t>
            </w:r>
            <w:r w:rsidR="00F55B97" w:rsidRPr="00F55B97">
              <w:rPr>
                <w:rFonts w:hint="eastAsia"/>
                <w:noProof/>
                <w:webHidden/>
              </w:rPr>
              <w:fldChar w:fldCharType="end"/>
            </w:r>
          </w:hyperlink>
        </w:p>
        <w:p w14:paraId="335D7CA7" w14:textId="37E74E28" w:rsidR="00F55B97" w:rsidRPr="00F55B97" w:rsidRDefault="003A67DD">
          <w:pPr>
            <w:pStyle w:val="31"/>
            <w:rPr>
              <w:rFonts w:cstheme="minorBidi"/>
              <w:noProof/>
            </w:rPr>
          </w:pPr>
          <w:hyperlink w:anchor="_Toc475806799" w:history="1">
            <w:r w:rsidR="00F55B97" w:rsidRPr="00F55B97">
              <w:rPr>
                <w:rStyle w:val="a5"/>
                <w:rFonts w:hint="eastAsia"/>
                <w:noProof/>
              </w:rPr>
              <w:t xml:space="preserve">2.5.2 </w:t>
            </w:r>
            <w:r w:rsidR="00F55B97" w:rsidRPr="00F55B97">
              <w:rPr>
                <w:rStyle w:val="a5"/>
                <w:noProof/>
              </w:rPr>
              <w:t>RHEVM</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_Toc475806799 \h </w:instrText>
            </w:r>
            <w:r w:rsidR="00F55B97" w:rsidRPr="00F55B97">
              <w:rPr>
                <w:rFonts w:hint="eastAsia"/>
                <w:noProof/>
                <w:webHidden/>
              </w:rPr>
            </w:r>
            <w:r w:rsidR="00F55B97" w:rsidRPr="00F55B97">
              <w:rPr>
                <w:rFonts w:hint="eastAsia"/>
                <w:noProof/>
                <w:webHidden/>
              </w:rPr>
              <w:fldChar w:fldCharType="separate"/>
            </w:r>
            <w:r w:rsidR="0097013A">
              <w:rPr>
                <w:noProof/>
                <w:webHidden/>
              </w:rPr>
              <w:t>13</w:t>
            </w:r>
            <w:r w:rsidR="00F55B97" w:rsidRPr="00F55B97">
              <w:rPr>
                <w:rFonts w:hint="eastAsia"/>
                <w:noProof/>
                <w:webHidden/>
              </w:rPr>
              <w:fldChar w:fldCharType="end"/>
            </w:r>
          </w:hyperlink>
        </w:p>
        <w:p w14:paraId="2483DE46" w14:textId="77777777" w:rsidR="00F55B97" w:rsidRPr="00F55B97" w:rsidRDefault="003A67DD">
          <w:pPr>
            <w:pStyle w:val="31"/>
            <w:rPr>
              <w:rFonts w:cstheme="minorBidi"/>
              <w:noProof/>
            </w:rPr>
          </w:pPr>
          <w:hyperlink w:anchor="_Toc475806800" w:history="1">
            <w:r w:rsidR="00F55B97" w:rsidRPr="00F55B97">
              <w:rPr>
                <w:rStyle w:val="a5"/>
                <w:rFonts w:hint="eastAsia"/>
                <w:noProof/>
              </w:rPr>
              <w:t xml:space="preserve">2.5.3 </w:t>
            </w:r>
            <w:r w:rsidR="00F55B97" w:rsidRPr="00F55B97">
              <w:rPr>
                <w:rStyle w:val="a5"/>
                <w:noProof/>
              </w:rPr>
              <w:t>LDAP</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_Toc475806800 \h </w:instrText>
            </w:r>
            <w:r w:rsidR="00F55B97" w:rsidRPr="00F55B97">
              <w:rPr>
                <w:rFonts w:hint="eastAsia"/>
                <w:noProof/>
                <w:webHidden/>
              </w:rPr>
            </w:r>
            <w:r w:rsidR="00F55B97" w:rsidRPr="00F55B97">
              <w:rPr>
                <w:rFonts w:hint="eastAsia"/>
                <w:noProof/>
                <w:webHidden/>
              </w:rPr>
              <w:fldChar w:fldCharType="separate"/>
            </w:r>
            <w:r w:rsidR="0097013A">
              <w:rPr>
                <w:noProof/>
                <w:webHidden/>
              </w:rPr>
              <w:t>14</w:t>
            </w:r>
            <w:r w:rsidR="00F55B97" w:rsidRPr="00F55B97">
              <w:rPr>
                <w:rFonts w:hint="eastAsia"/>
                <w:noProof/>
                <w:webHidden/>
              </w:rPr>
              <w:fldChar w:fldCharType="end"/>
            </w:r>
          </w:hyperlink>
        </w:p>
        <w:p w14:paraId="71F2E178" w14:textId="77777777" w:rsidR="00F55B97" w:rsidRPr="00F55B97" w:rsidRDefault="003A67DD">
          <w:pPr>
            <w:pStyle w:val="31"/>
            <w:rPr>
              <w:rFonts w:cstheme="minorBidi"/>
              <w:noProof/>
            </w:rPr>
          </w:pPr>
          <w:hyperlink w:anchor="_Toc475806801" w:history="1">
            <w:r w:rsidR="00F55B97" w:rsidRPr="00F55B97">
              <w:rPr>
                <w:rStyle w:val="a5"/>
                <w:rFonts w:hint="eastAsia"/>
                <w:noProof/>
              </w:rPr>
              <w:t xml:space="preserve">2.5.4 </w:t>
            </w:r>
            <w:r w:rsidR="00F55B97" w:rsidRPr="00F55B97">
              <w:rPr>
                <w:rStyle w:val="a5"/>
                <w:noProof/>
              </w:rPr>
              <w:t>REST API</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_Toc475806801 \h </w:instrText>
            </w:r>
            <w:r w:rsidR="00F55B97" w:rsidRPr="00F55B97">
              <w:rPr>
                <w:rFonts w:hint="eastAsia"/>
                <w:noProof/>
                <w:webHidden/>
              </w:rPr>
            </w:r>
            <w:r w:rsidR="00F55B97" w:rsidRPr="00F55B97">
              <w:rPr>
                <w:rFonts w:hint="eastAsia"/>
                <w:noProof/>
                <w:webHidden/>
              </w:rPr>
              <w:fldChar w:fldCharType="separate"/>
            </w:r>
            <w:r w:rsidR="0097013A">
              <w:rPr>
                <w:noProof/>
                <w:webHidden/>
              </w:rPr>
              <w:t>14</w:t>
            </w:r>
            <w:r w:rsidR="00F55B97" w:rsidRPr="00F55B97">
              <w:rPr>
                <w:rFonts w:hint="eastAsia"/>
                <w:noProof/>
                <w:webHidden/>
              </w:rPr>
              <w:fldChar w:fldCharType="end"/>
            </w:r>
          </w:hyperlink>
        </w:p>
        <w:p w14:paraId="0DC0A1B9" w14:textId="77777777" w:rsidR="00F55B97" w:rsidRPr="00F55B97" w:rsidRDefault="003A67DD">
          <w:pPr>
            <w:pStyle w:val="31"/>
            <w:rPr>
              <w:rFonts w:cstheme="minorBidi"/>
              <w:noProof/>
            </w:rPr>
          </w:pPr>
          <w:hyperlink w:anchor="_Toc475806802" w:history="1">
            <w:r w:rsidR="00F55B97" w:rsidRPr="00F55B97">
              <w:rPr>
                <w:rStyle w:val="a5"/>
                <w:rFonts w:hint="eastAsia"/>
                <w:noProof/>
              </w:rPr>
              <w:t xml:space="preserve">2.5.5 </w:t>
            </w:r>
            <w:r w:rsidR="00F55B97" w:rsidRPr="00F55B97">
              <w:rPr>
                <w:rStyle w:val="a5"/>
                <w:rFonts w:hint="eastAsia"/>
                <w:noProof/>
              </w:rPr>
              <w:t>存储</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_Toc475806802 \h </w:instrText>
            </w:r>
            <w:r w:rsidR="00F55B97" w:rsidRPr="00F55B97">
              <w:rPr>
                <w:rFonts w:hint="eastAsia"/>
                <w:noProof/>
                <w:webHidden/>
              </w:rPr>
            </w:r>
            <w:r w:rsidR="00F55B97" w:rsidRPr="00F55B97">
              <w:rPr>
                <w:rFonts w:hint="eastAsia"/>
                <w:noProof/>
                <w:webHidden/>
              </w:rPr>
              <w:fldChar w:fldCharType="separate"/>
            </w:r>
            <w:r w:rsidR="0097013A">
              <w:rPr>
                <w:noProof/>
                <w:webHidden/>
              </w:rPr>
              <w:t>16</w:t>
            </w:r>
            <w:r w:rsidR="00F55B97" w:rsidRPr="00F55B97">
              <w:rPr>
                <w:rFonts w:hint="eastAsia"/>
                <w:noProof/>
                <w:webHidden/>
              </w:rPr>
              <w:fldChar w:fldCharType="end"/>
            </w:r>
          </w:hyperlink>
        </w:p>
        <w:p w14:paraId="3208E3B1" w14:textId="77777777" w:rsidR="00F55B97" w:rsidRPr="00F55B97" w:rsidRDefault="003A67DD">
          <w:pPr>
            <w:pStyle w:val="31"/>
            <w:rPr>
              <w:rFonts w:cstheme="minorBidi"/>
              <w:noProof/>
            </w:rPr>
          </w:pPr>
          <w:hyperlink w:anchor="_Toc475806803" w:history="1">
            <w:r w:rsidR="00F55B97" w:rsidRPr="00F55B97">
              <w:rPr>
                <w:rStyle w:val="a5"/>
                <w:rFonts w:hint="eastAsia"/>
                <w:noProof/>
                <w:lang w:val="zh-TW"/>
              </w:rPr>
              <w:t xml:space="preserve">2.5.6 </w:t>
            </w:r>
            <w:r w:rsidR="00F55B97" w:rsidRPr="00F55B97">
              <w:rPr>
                <w:rStyle w:val="a5"/>
                <w:rFonts w:hint="eastAsia"/>
                <w:noProof/>
                <w:lang w:val="zh-TW"/>
              </w:rPr>
              <w:t>网络</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_Toc475806803 \h </w:instrText>
            </w:r>
            <w:r w:rsidR="00F55B97" w:rsidRPr="00F55B97">
              <w:rPr>
                <w:rFonts w:hint="eastAsia"/>
                <w:noProof/>
                <w:webHidden/>
              </w:rPr>
            </w:r>
            <w:r w:rsidR="00F55B97" w:rsidRPr="00F55B97">
              <w:rPr>
                <w:rFonts w:hint="eastAsia"/>
                <w:noProof/>
                <w:webHidden/>
              </w:rPr>
              <w:fldChar w:fldCharType="separate"/>
            </w:r>
            <w:r w:rsidR="0097013A">
              <w:rPr>
                <w:noProof/>
                <w:webHidden/>
              </w:rPr>
              <w:t>17</w:t>
            </w:r>
            <w:r w:rsidR="00F55B97" w:rsidRPr="00F55B97">
              <w:rPr>
                <w:rFonts w:hint="eastAsia"/>
                <w:noProof/>
                <w:webHidden/>
              </w:rPr>
              <w:fldChar w:fldCharType="end"/>
            </w:r>
          </w:hyperlink>
        </w:p>
        <w:p w14:paraId="1A13BA98" w14:textId="77777777" w:rsidR="00F55B97" w:rsidRPr="00F55B97" w:rsidRDefault="003A67DD">
          <w:pPr>
            <w:pStyle w:val="31"/>
            <w:rPr>
              <w:rFonts w:cstheme="minorBidi"/>
              <w:noProof/>
            </w:rPr>
          </w:pPr>
          <w:hyperlink w:anchor="_Toc475806804" w:history="1">
            <w:r w:rsidR="00F55B97" w:rsidRPr="00F55B97">
              <w:rPr>
                <w:rStyle w:val="a5"/>
                <w:rFonts w:hint="eastAsia"/>
                <w:noProof/>
              </w:rPr>
              <w:t xml:space="preserve">2.5.7 </w:t>
            </w:r>
            <w:r w:rsidR="00F55B97" w:rsidRPr="00F55B97">
              <w:rPr>
                <w:rStyle w:val="a5"/>
                <w:rFonts w:hint="eastAsia"/>
                <w:noProof/>
              </w:rPr>
              <w:t>数据中心</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_Toc475806804 \h </w:instrText>
            </w:r>
            <w:r w:rsidR="00F55B97" w:rsidRPr="00F55B97">
              <w:rPr>
                <w:rFonts w:hint="eastAsia"/>
                <w:noProof/>
                <w:webHidden/>
              </w:rPr>
            </w:r>
            <w:r w:rsidR="00F55B97" w:rsidRPr="00F55B97">
              <w:rPr>
                <w:rFonts w:hint="eastAsia"/>
                <w:noProof/>
                <w:webHidden/>
              </w:rPr>
              <w:fldChar w:fldCharType="separate"/>
            </w:r>
            <w:r w:rsidR="0097013A">
              <w:rPr>
                <w:noProof/>
                <w:webHidden/>
              </w:rPr>
              <w:t>18</w:t>
            </w:r>
            <w:r w:rsidR="00F55B97" w:rsidRPr="00F55B97">
              <w:rPr>
                <w:rFonts w:hint="eastAsia"/>
                <w:noProof/>
                <w:webHidden/>
              </w:rPr>
              <w:fldChar w:fldCharType="end"/>
            </w:r>
          </w:hyperlink>
        </w:p>
        <w:p w14:paraId="01EA2307" w14:textId="77777777" w:rsidR="00F55B97" w:rsidRPr="00F55B97" w:rsidRDefault="003A67DD">
          <w:pPr>
            <w:pStyle w:val="21"/>
            <w:rPr>
              <w:rFonts w:cstheme="minorBidi"/>
              <w:noProof/>
            </w:rPr>
          </w:pPr>
          <w:hyperlink w:anchor="_Toc475806805" w:history="1">
            <w:r w:rsidR="00F55B97" w:rsidRPr="00F55B97">
              <w:rPr>
                <w:rStyle w:val="a5"/>
                <w:rFonts w:hint="eastAsia"/>
                <w:noProof/>
              </w:rPr>
              <w:t xml:space="preserve">2.6 </w:t>
            </w:r>
            <w:r w:rsidR="00F55B97" w:rsidRPr="00F55B97">
              <w:rPr>
                <w:rStyle w:val="a5"/>
                <w:rFonts w:hint="eastAsia"/>
                <w:noProof/>
              </w:rPr>
              <w:t>本章小结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_Toc475806805 \h </w:instrText>
            </w:r>
            <w:r w:rsidR="00F55B97" w:rsidRPr="00F55B97">
              <w:rPr>
                <w:rFonts w:hint="eastAsia"/>
                <w:noProof/>
                <w:webHidden/>
              </w:rPr>
            </w:r>
            <w:r w:rsidR="00F55B97" w:rsidRPr="00F55B97">
              <w:rPr>
                <w:rFonts w:hint="eastAsia"/>
                <w:noProof/>
                <w:webHidden/>
              </w:rPr>
              <w:fldChar w:fldCharType="separate"/>
            </w:r>
            <w:r w:rsidR="0097013A">
              <w:rPr>
                <w:noProof/>
                <w:webHidden/>
              </w:rPr>
              <w:t>18</w:t>
            </w:r>
            <w:r w:rsidR="00F55B97" w:rsidRPr="00F55B97">
              <w:rPr>
                <w:rFonts w:hint="eastAsia"/>
                <w:noProof/>
                <w:webHidden/>
              </w:rPr>
              <w:fldChar w:fldCharType="end"/>
            </w:r>
          </w:hyperlink>
        </w:p>
        <w:p w14:paraId="0E4E73CD" w14:textId="77777777" w:rsidR="00F55B97" w:rsidRPr="00F55B97" w:rsidRDefault="003A67DD">
          <w:pPr>
            <w:pStyle w:val="10"/>
            <w:rPr>
              <w:rFonts w:eastAsia="仿宋_GB2312" w:cstheme="minorBidi"/>
              <w:noProof/>
            </w:rPr>
          </w:pPr>
          <w:hyperlink w:anchor="_Toc475806806" w:history="1">
            <w:r w:rsidR="00F55B97" w:rsidRPr="00F55B97">
              <w:rPr>
                <w:rStyle w:val="a5"/>
                <w:rFonts w:eastAsia="仿宋_GB2312" w:hint="eastAsia"/>
                <w:noProof/>
              </w:rPr>
              <w:t>第</w:t>
            </w:r>
            <w:r w:rsidR="00F55B97" w:rsidRPr="00F55B97">
              <w:rPr>
                <w:rStyle w:val="a5"/>
                <w:rFonts w:eastAsia="仿宋_GB2312" w:hint="eastAsia"/>
                <w:noProof/>
              </w:rPr>
              <w:t>3</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自动化管理系统需求分析</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_Toc475806806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19</w:t>
            </w:r>
            <w:r w:rsidR="00F55B97" w:rsidRPr="00F55B97">
              <w:rPr>
                <w:rFonts w:eastAsia="仿宋_GB2312" w:hint="eastAsia"/>
                <w:noProof/>
                <w:webHidden/>
              </w:rPr>
              <w:fldChar w:fldCharType="end"/>
            </w:r>
          </w:hyperlink>
        </w:p>
        <w:p w14:paraId="72BD320D" w14:textId="77777777" w:rsidR="00F55B97" w:rsidRPr="00F55B97" w:rsidRDefault="003A67DD">
          <w:pPr>
            <w:pStyle w:val="21"/>
            <w:rPr>
              <w:rFonts w:cstheme="minorBidi"/>
              <w:noProof/>
            </w:rPr>
          </w:pPr>
          <w:hyperlink w:anchor="_Toc475806807" w:history="1">
            <w:r w:rsidR="00F55B97" w:rsidRPr="00F55B97">
              <w:rPr>
                <w:rStyle w:val="a5"/>
                <w:rFonts w:hint="eastAsia"/>
                <w:noProof/>
              </w:rPr>
              <w:t xml:space="preserve">3.1 </w:t>
            </w:r>
            <w:r w:rsidR="00F55B97" w:rsidRPr="00F55B97">
              <w:rPr>
                <w:rStyle w:val="a5"/>
                <w:rFonts w:hint="eastAsia"/>
                <w:noProof/>
              </w:rPr>
              <w:t>自动化管理系统整体需求分析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_Toc475806807 \h </w:instrText>
            </w:r>
            <w:r w:rsidR="00F55B97" w:rsidRPr="00F55B97">
              <w:rPr>
                <w:rFonts w:hint="eastAsia"/>
                <w:noProof/>
                <w:webHidden/>
              </w:rPr>
            </w:r>
            <w:r w:rsidR="00F55B97" w:rsidRPr="00F55B97">
              <w:rPr>
                <w:rFonts w:hint="eastAsia"/>
                <w:noProof/>
                <w:webHidden/>
              </w:rPr>
              <w:fldChar w:fldCharType="separate"/>
            </w:r>
            <w:r w:rsidR="0097013A">
              <w:rPr>
                <w:noProof/>
                <w:webHidden/>
              </w:rPr>
              <w:t>19</w:t>
            </w:r>
            <w:r w:rsidR="00F55B97" w:rsidRPr="00F55B97">
              <w:rPr>
                <w:rFonts w:hint="eastAsia"/>
                <w:noProof/>
                <w:webHidden/>
              </w:rPr>
              <w:fldChar w:fldCharType="end"/>
            </w:r>
          </w:hyperlink>
        </w:p>
        <w:p w14:paraId="5F35FE81" w14:textId="77777777" w:rsidR="00F55B97" w:rsidRPr="00F55B97" w:rsidRDefault="003A67DD">
          <w:pPr>
            <w:pStyle w:val="21"/>
            <w:rPr>
              <w:rFonts w:cstheme="minorBidi"/>
              <w:noProof/>
            </w:rPr>
          </w:pPr>
          <w:hyperlink w:anchor="_Toc475806808" w:history="1">
            <w:r w:rsidR="00F55B97" w:rsidRPr="00F55B97">
              <w:rPr>
                <w:rStyle w:val="a5"/>
                <w:rFonts w:hint="eastAsia"/>
                <w:noProof/>
              </w:rPr>
              <w:t xml:space="preserve">3.2 </w:t>
            </w:r>
            <w:r w:rsidR="00F55B97" w:rsidRPr="00F55B97">
              <w:rPr>
                <w:rStyle w:val="a5"/>
                <w:rFonts w:hint="eastAsia"/>
                <w:noProof/>
              </w:rPr>
              <w:t>创建</w:t>
            </w:r>
            <w:r w:rsidR="00F55B97" w:rsidRPr="00F55B97">
              <w:rPr>
                <w:rStyle w:val="a5"/>
                <w:rFonts w:hint="eastAsia"/>
                <w:noProof/>
              </w:rPr>
              <w:t>VM Pool</w:t>
            </w:r>
            <w:r w:rsidR="00F55B97" w:rsidRPr="00F55B97">
              <w:rPr>
                <w:rStyle w:val="a5"/>
                <w:rFonts w:hint="eastAsia"/>
                <w:noProof/>
              </w:rPr>
              <w:t>的需求分析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_Toc475806808 \h </w:instrText>
            </w:r>
            <w:r w:rsidR="00F55B97" w:rsidRPr="00F55B97">
              <w:rPr>
                <w:rFonts w:hint="eastAsia"/>
                <w:noProof/>
                <w:webHidden/>
              </w:rPr>
            </w:r>
            <w:r w:rsidR="00F55B97" w:rsidRPr="00F55B97">
              <w:rPr>
                <w:rFonts w:hint="eastAsia"/>
                <w:noProof/>
                <w:webHidden/>
              </w:rPr>
              <w:fldChar w:fldCharType="separate"/>
            </w:r>
            <w:r w:rsidR="0097013A">
              <w:rPr>
                <w:noProof/>
                <w:webHidden/>
              </w:rPr>
              <w:t>21</w:t>
            </w:r>
            <w:r w:rsidR="00F55B97" w:rsidRPr="00F55B97">
              <w:rPr>
                <w:rFonts w:hint="eastAsia"/>
                <w:noProof/>
                <w:webHidden/>
              </w:rPr>
              <w:fldChar w:fldCharType="end"/>
            </w:r>
          </w:hyperlink>
        </w:p>
        <w:p w14:paraId="3571765A" w14:textId="77777777" w:rsidR="00F55B97" w:rsidRPr="00F55B97" w:rsidRDefault="003A67DD">
          <w:pPr>
            <w:pStyle w:val="21"/>
            <w:rPr>
              <w:rFonts w:cstheme="minorBidi"/>
              <w:noProof/>
            </w:rPr>
          </w:pPr>
          <w:hyperlink w:anchor="_Toc475806809" w:history="1">
            <w:r w:rsidR="00F55B97" w:rsidRPr="00F55B97">
              <w:rPr>
                <w:rStyle w:val="a5"/>
                <w:rFonts w:hint="eastAsia"/>
                <w:noProof/>
              </w:rPr>
              <w:t xml:space="preserve">3.3 </w:t>
            </w:r>
            <w:r w:rsidR="00F55B97" w:rsidRPr="00F55B97">
              <w:rPr>
                <w:rStyle w:val="a5"/>
                <w:rFonts w:hint="eastAsia"/>
                <w:noProof/>
              </w:rPr>
              <w:t>创建模板的需求分析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_Toc475806809 \h </w:instrText>
            </w:r>
            <w:r w:rsidR="00F55B97" w:rsidRPr="00F55B97">
              <w:rPr>
                <w:rFonts w:hint="eastAsia"/>
                <w:noProof/>
                <w:webHidden/>
              </w:rPr>
            </w:r>
            <w:r w:rsidR="00F55B97" w:rsidRPr="00F55B97">
              <w:rPr>
                <w:rFonts w:hint="eastAsia"/>
                <w:noProof/>
                <w:webHidden/>
              </w:rPr>
              <w:fldChar w:fldCharType="separate"/>
            </w:r>
            <w:r w:rsidR="0097013A">
              <w:rPr>
                <w:noProof/>
                <w:webHidden/>
              </w:rPr>
              <w:t>21</w:t>
            </w:r>
            <w:r w:rsidR="00F55B97" w:rsidRPr="00F55B97">
              <w:rPr>
                <w:rFonts w:hint="eastAsia"/>
                <w:noProof/>
                <w:webHidden/>
              </w:rPr>
              <w:fldChar w:fldCharType="end"/>
            </w:r>
          </w:hyperlink>
        </w:p>
        <w:p w14:paraId="5CD62C37" w14:textId="77777777" w:rsidR="00F55B97" w:rsidRPr="00F55B97" w:rsidRDefault="003A67DD">
          <w:pPr>
            <w:pStyle w:val="21"/>
            <w:rPr>
              <w:rFonts w:cstheme="minorBidi"/>
              <w:noProof/>
            </w:rPr>
          </w:pPr>
          <w:hyperlink w:anchor="_Toc475806810" w:history="1">
            <w:r w:rsidR="00F55B97" w:rsidRPr="00F55B97">
              <w:rPr>
                <w:rStyle w:val="a5"/>
                <w:rFonts w:hint="eastAsia"/>
                <w:noProof/>
              </w:rPr>
              <w:t xml:space="preserve">3.4 </w:t>
            </w:r>
            <w:r w:rsidR="00F55B97" w:rsidRPr="00F55B97">
              <w:rPr>
                <w:rStyle w:val="a5"/>
                <w:rFonts w:hint="eastAsia"/>
                <w:noProof/>
              </w:rPr>
              <w:t>模板的迁移需求分析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_Toc475806810 \h </w:instrText>
            </w:r>
            <w:r w:rsidR="00F55B97" w:rsidRPr="00F55B97">
              <w:rPr>
                <w:rFonts w:hint="eastAsia"/>
                <w:noProof/>
                <w:webHidden/>
              </w:rPr>
            </w:r>
            <w:r w:rsidR="00F55B97" w:rsidRPr="00F55B97">
              <w:rPr>
                <w:rFonts w:hint="eastAsia"/>
                <w:noProof/>
                <w:webHidden/>
              </w:rPr>
              <w:fldChar w:fldCharType="separate"/>
            </w:r>
            <w:r w:rsidR="0097013A">
              <w:rPr>
                <w:noProof/>
                <w:webHidden/>
              </w:rPr>
              <w:t>22</w:t>
            </w:r>
            <w:r w:rsidR="00F55B97" w:rsidRPr="00F55B97">
              <w:rPr>
                <w:rFonts w:hint="eastAsia"/>
                <w:noProof/>
                <w:webHidden/>
              </w:rPr>
              <w:fldChar w:fldCharType="end"/>
            </w:r>
          </w:hyperlink>
        </w:p>
        <w:p w14:paraId="1F6B2BCD" w14:textId="77777777" w:rsidR="00F55B97" w:rsidRPr="00F55B97" w:rsidRDefault="003A67DD">
          <w:pPr>
            <w:pStyle w:val="21"/>
            <w:rPr>
              <w:rFonts w:cstheme="minorBidi"/>
              <w:noProof/>
            </w:rPr>
          </w:pPr>
          <w:hyperlink w:anchor="_Toc475806811" w:history="1">
            <w:r w:rsidR="00F55B97" w:rsidRPr="00F55B97">
              <w:rPr>
                <w:rStyle w:val="a5"/>
                <w:rFonts w:hint="eastAsia"/>
                <w:noProof/>
              </w:rPr>
              <w:t xml:space="preserve">3.5 </w:t>
            </w:r>
            <w:r w:rsidR="00F55B97" w:rsidRPr="00F55B97">
              <w:rPr>
                <w:rStyle w:val="a5"/>
                <w:rFonts w:hint="eastAsia"/>
                <w:noProof/>
              </w:rPr>
              <w:t>创建</w:t>
            </w:r>
            <w:r w:rsidR="00F55B97" w:rsidRPr="00F55B97">
              <w:rPr>
                <w:rStyle w:val="a5"/>
                <w:rFonts w:hint="eastAsia"/>
                <w:noProof/>
              </w:rPr>
              <w:t>VM</w:t>
            </w:r>
            <w:r w:rsidR="00F55B97" w:rsidRPr="00F55B97">
              <w:rPr>
                <w:rStyle w:val="a5"/>
                <w:rFonts w:hint="eastAsia"/>
                <w:noProof/>
              </w:rPr>
              <w:t>的需求分析</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_Toc475806811 \h </w:instrText>
            </w:r>
            <w:r w:rsidR="00F55B97" w:rsidRPr="00F55B97">
              <w:rPr>
                <w:rFonts w:hint="eastAsia"/>
                <w:noProof/>
                <w:webHidden/>
              </w:rPr>
            </w:r>
            <w:r w:rsidR="00F55B97" w:rsidRPr="00F55B97">
              <w:rPr>
                <w:rFonts w:hint="eastAsia"/>
                <w:noProof/>
                <w:webHidden/>
              </w:rPr>
              <w:fldChar w:fldCharType="separate"/>
            </w:r>
            <w:r w:rsidR="0097013A">
              <w:rPr>
                <w:noProof/>
                <w:webHidden/>
              </w:rPr>
              <w:t>23</w:t>
            </w:r>
            <w:r w:rsidR="00F55B97" w:rsidRPr="00F55B97">
              <w:rPr>
                <w:rFonts w:hint="eastAsia"/>
                <w:noProof/>
                <w:webHidden/>
              </w:rPr>
              <w:fldChar w:fldCharType="end"/>
            </w:r>
          </w:hyperlink>
        </w:p>
        <w:p w14:paraId="6D7C0793" w14:textId="77777777" w:rsidR="00F55B97" w:rsidRPr="00F55B97" w:rsidRDefault="003A67DD">
          <w:pPr>
            <w:pStyle w:val="21"/>
            <w:rPr>
              <w:rFonts w:cstheme="minorBidi"/>
              <w:noProof/>
            </w:rPr>
          </w:pPr>
          <w:hyperlink w:anchor="_Toc475806812" w:history="1">
            <w:r w:rsidR="00F55B97" w:rsidRPr="00F55B97">
              <w:rPr>
                <w:rStyle w:val="a5"/>
                <w:rFonts w:hint="eastAsia"/>
                <w:noProof/>
              </w:rPr>
              <w:t xml:space="preserve">3.6 </w:t>
            </w:r>
            <w:r w:rsidR="00F55B97" w:rsidRPr="00F55B97">
              <w:rPr>
                <w:rStyle w:val="a5"/>
                <w:rFonts w:hint="eastAsia"/>
                <w:noProof/>
              </w:rPr>
              <w:t>本章小结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_Toc475806812 \h </w:instrText>
            </w:r>
            <w:r w:rsidR="00F55B97" w:rsidRPr="00F55B97">
              <w:rPr>
                <w:rFonts w:hint="eastAsia"/>
                <w:noProof/>
                <w:webHidden/>
              </w:rPr>
            </w:r>
            <w:r w:rsidR="00F55B97" w:rsidRPr="00F55B97">
              <w:rPr>
                <w:rFonts w:hint="eastAsia"/>
                <w:noProof/>
                <w:webHidden/>
              </w:rPr>
              <w:fldChar w:fldCharType="separate"/>
            </w:r>
            <w:r w:rsidR="0097013A">
              <w:rPr>
                <w:noProof/>
                <w:webHidden/>
              </w:rPr>
              <w:t>25</w:t>
            </w:r>
            <w:r w:rsidR="00F55B97" w:rsidRPr="00F55B97">
              <w:rPr>
                <w:rFonts w:hint="eastAsia"/>
                <w:noProof/>
                <w:webHidden/>
              </w:rPr>
              <w:fldChar w:fldCharType="end"/>
            </w:r>
          </w:hyperlink>
        </w:p>
        <w:p w14:paraId="4A3B83C5" w14:textId="77777777" w:rsidR="00F55B97" w:rsidRPr="00F55B97" w:rsidRDefault="003A67DD">
          <w:pPr>
            <w:pStyle w:val="10"/>
            <w:rPr>
              <w:rFonts w:eastAsia="仿宋_GB2312" w:cstheme="minorBidi"/>
              <w:noProof/>
            </w:rPr>
          </w:pPr>
          <w:hyperlink w:anchor="_Toc475806813" w:history="1">
            <w:r w:rsidR="00F55B97" w:rsidRPr="00F55B97">
              <w:rPr>
                <w:rStyle w:val="a5"/>
                <w:rFonts w:eastAsia="仿宋_GB2312" w:hint="eastAsia"/>
                <w:noProof/>
              </w:rPr>
              <w:t>第</w:t>
            </w:r>
            <w:r w:rsidR="00F55B97" w:rsidRPr="00F55B97">
              <w:rPr>
                <w:rStyle w:val="a5"/>
                <w:rFonts w:eastAsia="仿宋_GB2312" w:hint="eastAsia"/>
                <w:noProof/>
              </w:rPr>
              <w:t>4</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自动化管理系统的整体设计与技术实现</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_Toc475806813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26</w:t>
            </w:r>
            <w:r w:rsidR="00F55B97" w:rsidRPr="00F55B97">
              <w:rPr>
                <w:rFonts w:eastAsia="仿宋_GB2312" w:hint="eastAsia"/>
                <w:noProof/>
                <w:webHidden/>
              </w:rPr>
              <w:fldChar w:fldCharType="end"/>
            </w:r>
          </w:hyperlink>
        </w:p>
        <w:p w14:paraId="683AEFA9" w14:textId="77777777" w:rsidR="00F55B97" w:rsidRPr="00F55B97" w:rsidRDefault="003A67DD">
          <w:pPr>
            <w:pStyle w:val="21"/>
            <w:rPr>
              <w:rFonts w:cstheme="minorBidi"/>
              <w:noProof/>
            </w:rPr>
          </w:pPr>
          <w:hyperlink w:anchor="_Toc475806814" w:history="1">
            <w:r w:rsidR="00F55B97" w:rsidRPr="00F55B97">
              <w:rPr>
                <w:rStyle w:val="a5"/>
                <w:rFonts w:hint="eastAsia"/>
                <w:noProof/>
              </w:rPr>
              <w:t xml:space="preserve">4.1 </w:t>
            </w:r>
            <w:r w:rsidR="00F55B97" w:rsidRPr="00F55B97">
              <w:rPr>
                <w:rStyle w:val="a5"/>
                <w:rFonts w:hint="eastAsia"/>
                <w:noProof/>
              </w:rPr>
              <w:t>自动化管理系统整体实现</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_Toc475806814 \h </w:instrText>
            </w:r>
            <w:r w:rsidR="00F55B97" w:rsidRPr="00F55B97">
              <w:rPr>
                <w:rFonts w:hint="eastAsia"/>
                <w:noProof/>
                <w:webHidden/>
              </w:rPr>
            </w:r>
            <w:r w:rsidR="00F55B97" w:rsidRPr="00F55B97">
              <w:rPr>
                <w:rFonts w:hint="eastAsia"/>
                <w:noProof/>
                <w:webHidden/>
              </w:rPr>
              <w:fldChar w:fldCharType="separate"/>
            </w:r>
            <w:r w:rsidR="0097013A">
              <w:rPr>
                <w:noProof/>
                <w:webHidden/>
              </w:rPr>
              <w:t>26</w:t>
            </w:r>
            <w:r w:rsidR="00F55B97" w:rsidRPr="00F55B97">
              <w:rPr>
                <w:rFonts w:hint="eastAsia"/>
                <w:noProof/>
                <w:webHidden/>
              </w:rPr>
              <w:fldChar w:fldCharType="end"/>
            </w:r>
          </w:hyperlink>
        </w:p>
        <w:p w14:paraId="38091118" w14:textId="77777777" w:rsidR="00F55B97" w:rsidRPr="00F55B97" w:rsidRDefault="003A67DD">
          <w:pPr>
            <w:pStyle w:val="31"/>
            <w:rPr>
              <w:rFonts w:cstheme="minorBidi"/>
              <w:noProof/>
            </w:rPr>
          </w:pPr>
          <w:hyperlink w:anchor="_Toc475806815" w:history="1">
            <w:r w:rsidR="00F55B97" w:rsidRPr="00F55B97">
              <w:rPr>
                <w:rStyle w:val="a5"/>
                <w:rFonts w:hint="eastAsia"/>
                <w:noProof/>
              </w:rPr>
              <w:t xml:space="preserve">4.1.1 </w:t>
            </w:r>
            <w:r w:rsidR="00F55B97" w:rsidRPr="00F55B97">
              <w:rPr>
                <w:rStyle w:val="a5"/>
                <w:rFonts w:hint="eastAsia"/>
                <w:noProof/>
              </w:rPr>
              <w:t>整体架构设计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_Toc475806815 \h </w:instrText>
            </w:r>
            <w:r w:rsidR="00F55B97" w:rsidRPr="00F55B97">
              <w:rPr>
                <w:rFonts w:hint="eastAsia"/>
                <w:noProof/>
                <w:webHidden/>
              </w:rPr>
            </w:r>
            <w:r w:rsidR="00F55B97" w:rsidRPr="00F55B97">
              <w:rPr>
                <w:rFonts w:hint="eastAsia"/>
                <w:noProof/>
                <w:webHidden/>
              </w:rPr>
              <w:fldChar w:fldCharType="separate"/>
            </w:r>
            <w:r w:rsidR="0097013A">
              <w:rPr>
                <w:noProof/>
                <w:webHidden/>
              </w:rPr>
              <w:t>26</w:t>
            </w:r>
            <w:r w:rsidR="00F55B97" w:rsidRPr="00F55B97">
              <w:rPr>
                <w:rFonts w:hint="eastAsia"/>
                <w:noProof/>
                <w:webHidden/>
              </w:rPr>
              <w:fldChar w:fldCharType="end"/>
            </w:r>
          </w:hyperlink>
        </w:p>
        <w:p w14:paraId="4EE1925F" w14:textId="77777777" w:rsidR="00F55B97" w:rsidRPr="00F55B97" w:rsidRDefault="003A67DD">
          <w:pPr>
            <w:pStyle w:val="31"/>
            <w:rPr>
              <w:rFonts w:cstheme="minorBidi"/>
              <w:noProof/>
            </w:rPr>
          </w:pPr>
          <w:hyperlink w:anchor="_Toc475806816" w:history="1">
            <w:r w:rsidR="00F55B97" w:rsidRPr="00F55B97">
              <w:rPr>
                <w:rStyle w:val="a5"/>
                <w:rFonts w:hint="eastAsia"/>
                <w:noProof/>
              </w:rPr>
              <w:t xml:space="preserve">4.1.2 </w:t>
            </w:r>
            <w:r w:rsidR="00F55B97" w:rsidRPr="00F55B97">
              <w:rPr>
                <w:rStyle w:val="a5"/>
                <w:rFonts w:hint="eastAsia"/>
                <w:noProof/>
              </w:rPr>
              <w:t>数据库设计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_Toc475806816 \h </w:instrText>
            </w:r>
            <w:r w:rsidR="00F55B97" w:rsidRPr="00F55B97">
              <w:rPr>
                <w:rFonts w:hint="eastAsia"/>
                <w:noProof/>
                <w:webHidden/>
              </w:rPr>
            </w:r>
            <w:r w:rsidR="00F55B97" w:rsidRPr="00F55B97">
              <w:rPr>
                <w:rFonts w:hint="eastAsia"/>
                <w:noProof/>
                <w:webHidden/>
              </w:rPr>
              <w:fldChar w:fldCharType="separate"/>
            </w:r>
            <w:r w:rsidR="0097013A">
              <w:rPr>
                <w:noProof/>
                <w:webHidden/>
              </w:rPr>
              <w:t>28</w:t>
            </w:r>
            <w:r w:rsidR="00F55B97" w:rsidRPr="00F55B97">
              <w:rPr>
                <w:rFonts w:hint="eastAsia"/>
                <w:noProof/>
                <w:webHidden/>
              </w:rPr>
              <w:fldChar w:fldCharType="end"/>
            </w:r>
          </w:hyperlink>
        </w:p>
        <w:p w14:paraId="3EB91962" w14:textId="77777777" w:rsidR="00F55B97" w:rsidRPr="00F55B97" w:rsidRDefault="003A67DD">
          <w:pPr>
            <w:pStyle w:val="21"/>
            <w:rPr>
              <w:rFonts w:cstheme="minorBidi"/>
              <w:noProof/>
            </w:rPr>
          </w:pPr>
          <w:hyperlink w:anchor="_Toc475806817" w:history="1">
            <w:r w:rsidR="00F55B97" w:rsidRPr="00F55B97">
              <w:rPr>
                <w:rStyle w:val="a5"/>
                <w:rFonts w:hint="eastAsia"/>
                <w:noProof/>
              </w:rPr>
              <w:t xml:space="preserve">4.2 </w:t>
            </w:r>
            <w:r w:rsidR="00F55B97" w:rsidRPr="00F55B97">
              <w:rPr>
                <w:rStyle w:val="a5"/>
                <w:rFonts w:hint="eastAsia"/>
                <w:noProof/>
              </w:rPr>
              <w:t>关键技术设计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_Toc475806817 \h </w:instrText>
            </w:r>
            <w:r w:rsidR="00F55B97" w:rsidRPr="00F55B97">
              <w:rPr>
                <w:rFonts w:hint="eastAsia"/>
                <w:noProof/>
                <w:webHidden/>
              </w:rPr>
            </w:r>
            <w:r w:rsidR="00F55B97" w:rsidRPr="00F55B97">
              <w:rPr>
                <w:rFonts w:hint="eastAsia"/>
                <w:noProof/>
                <w:webHidden/>
              </w:rPr>
              <w:fldChar w:fldCharType="separate"/>
            </w:r>
            <w:r w:rsidR="0097013A">
              <w:rPr>
                <w:noProof/>
                <w:webHidden/>
              </w:rPr>
              <w:t>33</w:t>
            </w:r>
            <w:r w:rsidR="00F55B97" w:rsidRPr="00F55B97">
              <w:rPr>
                <w:rFonts w:hint="eastAsia"/>
                <w:noProof/>
                <w:webHidden/>
              </w:rPr>
              <w:fldChar w:fldCharType="end"/>
            </w:r>
          </w:hyperlink>
        </w:p>
        <w:p w14:paraId="5E0F9A65" w14:textId="77777777" w:rsidR="00F55B97" w:rsidRPr="00F55B97" w:rsidRDefault="003A67DD">
          <w:pPr>
            <w:pStyle w:val="31"/>
            <w:rPr>
              <w:rFonts w:cstheme="minorBidi"/>
              <w:noProof/>
            </w:rPr>
          </w:pPr>
          <w:hyperlink w:anchor="_Toc475806818" w:history="1">
            <w:r w:rsidR="00F55B97" w:rsidRPr="00F55B97">
              <w:rPr>
                <w:rStyle w:val="a5"/>
                <w:rFonts w:hint="eastAsia"/>
                <w:noProof/>
              </w:rPr>
              <w:t xml:space="preserve">4.2.1 </w:t>
            </w:r>
            <w:r w:rsidR="00F55B97" w:rsidRPr="00F55B97">
              <w:rPr>
                <w:rStyle w:val="a5"/>
                <w:rFonts w:hint="eastAsia"/>
                <w:noProof/>
              </w:rPr>
              <w:t>创建</w:t>
            </w:r>
            <w:r w:rsidR="00F55B97" w:rsidRPr="00F55B97">
              <w:rPr>
                <w:rStyle w:val="a5"/>
                <w:rFonts w:hint="eastAsia"/>
                <w:noProof/>
              </w:rPr>
              <w:t>VM Pool</w:t>
            </w:r>
            <w:r w:rsidR="00F55B97" w:rsidRPr="00F55B97">
              <w:rPr>
                <w:rStyle w:val="a5"/>
                <w:rFonts w:hint="eastAsia"/>
                <w:noProof/>
              </w:rPr>
              <w:t>的设计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_Toc475806818 \h </w:instrText>
            </w:r>
            <w:r w:rsidR="00F55B97" w:rsidRPr="00F55B97">
              <w:rPr>
                <w:rFonts w:hint="eastAsia"/>
                <w:noProof/>
                <w:webHidden/>
              </w:rPr>
            </w:r>
            <w:r w:rsidR="00F55B97" w:rsidRPr="00F55B97">
              <w:rPr>
                <w:rFonts w:hint="eastAsia"/>
                <w:noProof/>
                <w:webHidden/>
              </w:rPr>
              <w:fldChar w:fldCharType="separate"/>
            </w:r>
            <w:r w:rsidR="0097013A">
              <w:rPr>
                <w:noProof/>
                <w:webHidden/>
              </w:rPr>
              <w:t>33</w:t>
            </w:r>
            <w:r w:rsidR="00F55B97" w:rsidRPr="00F55B97">
              <w:rPr>
                <w:rFonts w:hint="eastAsia"/>
                <w:noProof/>
                <w:webHidden/>
              </w:rPr>
              <w:fldChar w:fldCharType="end"/>
            </w:r>
          </w:hyperlink>
        </w:p>
        <w:p w14:paraId="17A2EDB6" w14:textId="77777777" w:rsidR="00F55B97" w:rsidRPr="00F55B97" w:rsidRDefault="003A67DD">
          <w:pPr>
            <w:pStyle w:val="31"/>
            <w:rPr>
              <w:rFonts w:cstheme="minorBidi"/>
              <w:noProof/>
            </w:rPr>
          </w:pPr>
          <w:hyperlink w:anchor="_Toc475806819" w:history="1">
            <w:r w:rsidR="00F55B97" w:rsidRPr="00F55B97">
              <w:rPr>
                <w:rStyle w:val="a5"/>
                <w:rFonts w:hint="eastAsia"/>
                <w:noProof/>
              </w:rPr>
              <w:t xml:space="preserve">4.2.2 </w:t>
            </w:r>
            <w:r w:rsidR="00F55B97" w:rsidRPr="00F55B97">
              <w:rPr>
                <w:rStyle w:val="a5"/>
                <w:rFonts w:hint="eastAsia"/>
                <w:noProof/>
              </w:rPr>
              <w:t>修改</w:t>
            </w:r>
            <w:r w:rsidR="00F55B97" w:rsidRPr="00F55B97">
              <w:rPr>
                <w:rStyle w:val="a5"/>
                <w:rFonts w:hint="eastAsia"/>
                <w:noProof/>
              </w:rPr>
              <w:t>VM Pool</w:t>
            </w:r>
            <w:r w:rsidR="00F55B97" w:rsidRPr="00F55B97">
              <w:rPr>
                <w:rStyle w:val="a5"/>
                <w:rFonts w:hint="eastAsia"/>
                <w:noProof/>
              </w:rPr>
              <w:t>的设计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_Toc475806819 \h </w:instrText>
            </w:r>
            <w:r w:rsidR="00F55B97" w:rsidRPr="00F55B97">
              <w:rPr>
                <w:rFonts w:hint="eastAsia"/>
                <w:noProof/>
                <w:webHidden/>
              </w:rPr>
            </w:r>
            <w:r w:rsidR="00F55B97" w:rsidRPr="00F55B97">
              <w:rPr>
                <w:rFonts w:hint="eastAsia"/>
                <w:noProof/>
                <w:webHidden/>
              </w:rPr>
              <w:fldChar w:fldCharType="separate"/>
            </w:r>
            <w:r w:rsidR="0097013A">
              <w:rPr>
                <w:noProof/>
                <w:webHidden/>
              </w:rPr>
              <w:t>34</w:t>
            </w:r>
            <w:r w:rsidR="00F55B97" w:rsidRPr="00F55B97">
              <w:rPr>
                <w:rFonts w:hint="eastAsia"/>
                <w:noProof/>
                <w:webHidden/>
              </w:rPr>
              <w:fldChar w:fldCharType="end"/>
            </w:r>
          </w:hyperlink>
        </w:p>
        <w:p w14:paraId="60860A80" w14:textId="77777777" w:rsidR="00F55B97" w:rsidRPr="00F55B97" w:rsidRDefault="003A67DD">
          <w:pPr>
            <w:pStyle w:val="31"/>
            <w:rPr>
              <w:rFonts w:cstheme="minorBidi"/>
              <w:noProof/>
            </w:rPr>
          </w:pPr>
          <w:hyperlink w:anchor="_Toc475806820" w:history="1">
            <w:r w:rsidR="00F55B97" w:rsidRPr="00F55B97">
              <w:rPr>
                <w:rStyle w:val="a5"/>
                <w:rFonts w:hint="eastAsia"/>
                <w:noProof/>
              </w:rPr>
              <w:t xml:space="preserve">4.2.3 </w:t>
            </w:r>
            <w:r w:rsidR="00F55B97" w:rsidRPr="00F55B97">
              <w:rPr>
                <w:rStyle w:val="a5"/>
                <w:rFonts w:hint="eastAsia"/>
                <w:noProof/>
              </w:rPr>
              <w:t>模板在两个站点之间的迁移设计</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_Toc475806820 \h </w:instrText>
            </w:r>
            <w:r w:rsidR="00F55B97" w:rsidRPr="00F55B97">
              <w:rPr>
                <w:rFonts w:hint="eastAsia"/>
                <w:noProof/>
                <w:webHidden/>
              </w:rPr>
            </w:r>
            <w:r w:rsidR="00F55B97" w:rsidRPr="00F55B97">
              <w:rPr>
                <w:rFonts w:hint="eastAsia"/>
                <w:noProof/>
                <w:webHidden/>
              </w:rPr>
              <w:fldChar w:fldCharType="separate"/>
            </w:r>
            <w:r w:rsidR="0097013A">
              <w:rPr>
                <w:noProof/>
                <w:webHidden/>
              </w:rPr>
              <w:t>35</w:t>
            </w:r>
            <w:r w:rsidR="00F55B97" w:rsidRPr="00F55B97">
              <w:rPr>
                <w:rFonts w:hint="eastAsia"/>
                <w:noProof/>
                <w:webHidden/>
              </w:rPr>
              <w:fldChar w:fldCharType="end"/>
            </w:r>
          </w:hyperlink>
        </w:p>
        <w:p w14:paraId="114DB0DC" w14:textId="77777777" w:rsidR="00F55B97" w:rsidRPr="00F55B97" w:rsidRDefault="003A67DD">
          <w:pPr>
            <w:pStyle w:val="31"/>
            <w:rPr>
              <w:rFonts w:cstheme="minorBidi"/>
              <w:noProof/>
            </w:rPr>
          </w:pPr>
          <w:hyperlink w:anchor="_Toc475806821" w:history="1">
            <w:r w:rsidR="00F55B97" w:rsidRPr="00F55B97">
              <w:rPr>
                <w:rStyle w:val="a5"/>
                <w:rFonts w:hint="eastAsia"/>
                <w:noProof/>
              </w:rPr>
              <w:t xml:space="preserve">4.2.4 </w:t>
            </w:r>
            <w:r w:rsidR="00F55B97" w:rsidRPr="00F55B97">
              <w:rPr>
                <w:rStyle w:val="a5"/>
                <w:rFonts w:hint="eastAsia"/>
                <w:noProof/>
              </w:rPr>
              <w:t>调度进程和记录生成的实现</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_Toc475806821 \h </w:instrText>
            </w:r>
            <w:r w:rsidR="00F55B97" w:rsidRPr="00F55B97">
              <w:rPr>
                <w:rFonts w:hint="eastAsia"/>
                <w:noProof/>
                <w:webHidden/>
              </w:rPr>
            </w:r>
            <w:r w:rsidR="00F55B97" w:rsidRPr="00F55B97">
              <w:rPr>
                <w:rFonts w:hint="eastAsia"/>
                <w:noProof/>
                <w:webHidden/>
              </w:rPr>
              <w:fldChar w:fldCharType="separate"/>
            </w:r>
            <w:r w:rsidR="0097013A">
              <w:rPr>
                <w:noProof/>
                <w:webHidden/>
              </w:rPr>
              <w:t>37</w:t>
            </w:r>
            <w:r w:rsidR="00F55B97" w:rsidRPr="00F55B97">
              <w:rPr>
                <w:rFonts w:hint="eastAsia"/>
                <w:noProof/>
                <w:webHidden/>
              </w:rPr>
              <w:fldChar w:fldCharType="end"/>
            </w:r>
          </w:hyperlink>
        </w:p>
        <w:p w14:paraId="6C86B206" w14:textId="77777777" w:rsidR="00F55B97" w:rsidRPr="00F55B97" w:rsidRDefault="003A67DD">
          <w:pPr>
            <w:pStyle w:val="21"/>
            <w:rPr>
              <w:rFonts w:cstheme="minorBidi"/>
              <w:noProof/>
            </w:rPr>
          </w:pPr>
          <w:hyperlink w:anchor="_Toc475806822" w:history="1">
            <w:r w:rsidR="00F55B97" w:rsidRPr="00F55B97">
              <w:rPr>
                <w:rStyle w:val="a5"/>
                <w:rFonts w:hint="eastAsia"/>
                <w:noProof/>
              </w:rPr>
              <w:t xml:space="preserve">4.3 </w:t>
            </w:r>
            <w:r w:rsidR="00F55B97" w:rsidRPr="00F55B97">
              <w:rPr>
                <w:rStyle w:val="a5"/>
                <w:rFonts w:hint="eastAsia"/>
                <w:noProof/>
              </w:rPr>
              <w:t>本章小结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_Toc475806822 \h </w:instrText>
            </w:r>
            <w:r w:rsidR="00F55B97" w:rsidRPr="00F55B97">
              <w:rPr>
                <w:rFonts w:hint="eastAsia"/>
                <w:noProof/>
                <w:webHidden/>
              </w:rPr>
            </w:r>
            <w:r w:rsidR="00F55B97" w:rsidRPr="00F55B97">
              <w:rPr>
                <w:rFonts w:hint="eastAsia"/>
                <w:noProof/>
                <w:webHidden/>
              </w:rPr>
              <w:fldChar w:fldCharType="separate"/>
            </w:r>
            <w:r w:rsidR="0097013A">
              <w:rPr>
                <w:noProof/>
                <w:webHidden/>
              </w:rPr>
              <w:t>40</w:t>
            </w:r>
            <w:r w:rsidR="00F55B97" w:rsidRPr="00F55B97">
              <w:rPr>
                <w:rFonts w:hint="eastAsia"/>
                <w:noProof/>
                <w:webHidden/>
              </w:rPr>
              <w:fldChar w:fldCharType="end"/>
            </w:r>
          </w:hyperlink>
        </w:p>
        <w:p w14:paraId="066882AD" w14:textId="77777777" w:rsidR="00F55B97" w:rsidRPr="00F55B97" w:rsidRDefault="003A67DD">
          <w:pPr>
            <w:pStyle w:val="10"/>
            <w:rPr>
              <w:rFonts w:eastAsia="仿宋_GB2312" w:cstheme="minorBidi"/>
              <w:noProof/>
            </w:rPr>
          </w:pPr>
          <w:hyperlink w:anchor="_Toc475806823" w:history="1">
            <w:r w:rsidR="00F55B97" w:rsidRPr="00F55B97">
              <w:rPr>
                <w:rStyle w:val="a5"/>
                <w:rFonts w:eastAsia="仿宋_GB2312" w:hint="eastAsia"/>
                <w:noProof/>
              </w:rPr>
              <w:t>第</w:t>
            </w:r>
            <w:r w:rsidR="00F55B97" w:rsidRPr="00F55B97">
              <w:rPr>
                <w:rStyle w:val="a5"/>
                <w:rFonts w:eastAsia="仿宋_GB2312" w:hint="eastAsia"/>
                <w:noProof/>
              </w:rPr>
              <w:t>5</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部署及运行</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_Toc475806823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41</w:t>
            </w:r>
            <w:r w:rsidR="00F55B97" w:rsidRPr="00F55B97">
              <w:rPr>
                <w:rFonts w:eastAsia="仿宋_GB2312" w:hint="eastAsia"/>
                <w:noProof/>
                <w:webHidden/>
              </w:rPr>
              <w:fldChar w:fldCharType="end"/>
            </w:r>
          </w:hyperlink>
        </w:p>
        <w:p w14:paraId="7269C8F0" w14:textId="77777777" w:rsidR="00F55B97" w:rsidRPr="00F55B97" w:rsidRDefault="003A67DD">
          <w:pPr>
            <w:pStyle w:val="21"/>
            <w:rPr>
              <w:rFonts w:cstheme="minorBidi"/>
              <w:noProof/>
            </w:rPr>
          </w:pPr>
          <w:hyperlink w:anchor="_Toc475806824" w:history="1">
            <w:r w:rsidR="00F55B97" w:rsidRPr="00F55B97">
              <w:rPr>
                <w:rStyle w:val="a5"/>
                <w:rFonts w:hint="eastAsia"/>
                <w:noProof/>
              </w:rPr>
              <w:t xml:space="preserve">5.1 </w:t>
            </w:r>
            <w:r w:rsidR="00F55B97" w:rsidRPr="00F55B97">
              <w:rPr>
                <w:rStyle w:val="a5"/>
                <w:rFonts w:hint="eastAsia"/>
                <w:noProof/>
              </w:rPr>
              <w:t>自动化管理系统的部署</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_Toc475806824 \h </w:instrText>
            </w:r>
            <w:r w:rsidR="00F55B97" w:rsidRPr="00F55B97">
              <w:rPr>
                <w:rFonts w:hint="eastAsia"/>
                <w:noProof/>
                <w:webHidden/>
              </w:rPr>
            </w:r>
            <w:r w:rsidR="00F55B97" w:rsidRPr="00F55B97">
              <w:rPr>
                <w:rFonts w:hint="eastAsia"/>
                <w:noProof/>
                <w:webHidden/>
              </w:rPr>
              <w:fldChar w:fldCharType="separate"/>
            </w:r>
            <w:r w:rsidR="0097013A">
              <w:rPr>
                <w:noProof/>
                <w:webHidden/>
              </w:rPr>
              <w:t>41</w:t>
            </w:r>
            <w:r w:rsidR="00F55B97" w:rsidRPr="00F55B97">
              <w:rPr>
                <w:rFonts w:hint="eastAsia"/>
                <w:noProof/>
                <w:webHidden/>
              </w:rPr>
              <w:fldChar w:fldCharType="end"/>
            </w:r>
          </w:hyperlink>
        </w:p>
        <w:p w14:paraId="5F4E91D4" w14:textId="77777777" w:rsidR="00F55B97" w:rsidRPr="00F55B97" w:rsidRDefault="003A67DD">
          <w:pPr>
            <w:pStyle w:val="31"/>
            <w:rPr>
              <w:rFonts w:cstheme="minorBidi"/>
              <w:noProof/>
            </w:rPr>
          </w:pPr>
          <w:hyperlink w:anchor="_Toc475806825" w:history="1">
            <w:r w:rsidR="00F55B97" w:rsidRPr="00F55B97">
              <w:rPr>
                <w:rStyle w:val="a5"/>
                <w:rFonts w:hint="eastAsia"/>
                <w:noProof/>
              </w:rPr>
              <w:t xml:space="preserve">5.1.1 </w:t>
            </w:r>
            <w:r w:rsidR="00F55B97" w:rsidRPr="00F55B97">
              <w:rPr>
                <w:rStyle w:val="a5"/>
                <w:rFonts w:hint="eastAsia"/>
                <w:noProof/>
              </w:rPr>
              <w:t>网络浏览器要求</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_Toc475806825 \h </w:instrText>
            </w:r>
            <w:r w:rsidR="00F55B97" w:rsidRPr="00F55B97">
              <w:rPr>
                <w:rFonts w:hint="eastAsia"/>
                <w:noProof/>
                <w:webHidden/>
              </w:rPr>
            </w:r>
            <w:r w:rsidR="00F55B97" w:rsidRPr="00F55B97">
              <w:rPr>
                <w:rFonts w:hint="eastAsia"/>
                <w:noProof/>
                <w:webHidden/>
              </w:rPr>
              <w:fldChar w:fldCharType="separate"/>
            </w:r>
            <w:r w:rsidR="0097013A">
              <w:rPr>
                <w:noProof/>
                <w:webHidden/>
              </w:rPr>
              <w:t>41</w:t>
            </w:r>
            <w:r w:rsidR="00F55B97" w:rsidRPr="00F55B97">
              <w:rPr>
                <w:rFonts w:hint="eastAsia"/>
                <w:noProof/>
                <w:webHidden/>
              </w:rPr>
              <w:fldChar w:fldCharType="end"/>
            </w:r>
          </w:hyperlink>
        </w:p>
        <w:p w14:paraId="643D488E" w14:textId="77777777" w:rsidR="00F55B97" w:rsidRPr="00F55B97" w:rsidRDefault="003A67DD">
          <w:pPr>
            <w:pStyle w:val="31"/>
            <w:rPr>
              <w:rFonts w:cstheme="minorBidi"/>
              <w:noProof/>
            </w:rPr>
          </w:pPr>
          <w:hyperlink w:anchor="_Toc475806826" w:history="1">
            <w:r w:rsidR="00F55B97" w:rsidRPr="00F55B97">
              <w:rPr>
                <w:rStyle w:val="a5"/>
                <w:rFonts w:hint="eastAsia"/>
                <w:noProof/>
              </w:rPr>
              <w:t xml:space="preserve">5.1.2 </w:t>
            </w:r>
            <w:r w:rsidR="00F55B97" w:rsidRPr="00F55B97">
              <w:rPr>
                <w:rStyle w:val="a5"/>
                <w:rFonts w:hint="eastAsia"/>
                <w:noProof/>
              </w:rPr>
              <w:t>操作系统的要求</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_Toc475806826 \h </w:instrText>
            </w:r>
            <w:r w:rsidR="00F55B97" w:rsidRPr="00F55B97">
              <w:rPr>
                <w:rFonts w:hint="eastAsia"/>
                <w:noProof/>
                <w:webHidden/>
              </w:rPr>
            </w:r>
            <w:r w:rsidR="00F55B97" w:rsidRPr="00F55B97">
              <w:rPr>
                <w:rFonts w:hint="eastAsia"/>
                <w:noProof/>
                <w:webHidden/>
              </w:rPr>
              <w:fldChar w:fldCharType="separate"/>
            </w:r>
            <w:r w:rsidR="0097013A">
              <w:rPr>
                <w:noProof/>
                <w:webHidden/>
              </w:rPr>
              <w:t>42</w:t>
            </w:r>
            <w:r w:rsidR="00F55B97" w:rsidRPr="00F55B97">
              <w:rPr>
                <w:rFonts w:hint="eastAsia"/>
                <w:noProof/>
                <w:webHidden/>
              </w:rPr>
              <w:fldChar w:fldCharType="end"/>
            </w:r>
          </w:hyperlink>
        </w:p>
        <w:p w14:paraId="1E1567EC" w14:textId="77777777" w:rsidR="00F55B97" w:rsidRPr="00F55B97" w:rsidRDefault="003A67DD">
          <w:pPr>
            <w:pStyle w:val="31"/>
            <w:rPr>
              <w:rFonts w:cstheme="minorBidi"/>
              <w:noProof/>
            </w:rPr>
          </w:pPr>
          <w:hyperlink w:anchor="_Toc475806827" w:history="1">
            <w:r w:rsidR="00F55B97" w:rsidRPr="00F55B97">
              <w:rPr>
                <w:rStyle w:val="a5"/>
                <w:rFonts w:hint="eastAsia"/>
                <w:noProof/>
              </w:rPr>
              <w:t xml:space="preserve">5.1.3 </w:t>
            </w:r>
            <w:r w:rsidR="00F55B97" w:rsidRPr="00F55B97">
              <w:rPr>
                <w:rStyle w:val="a5"/>
                <w:rFonts w:hint="eastAsia"/>
                <w:noProof/>
              </w:rPr>
              <w:t>内存要求</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_Toc475806827 \h </w:instrText>
            </w:r>
            <w:r w:rsidR="00F55B97" w:rsidRPr="00F55B97">
              <w:rPr>
                <w:rFonts w:hint="eastAsia"/>
                <w:noProof/>
                <w:webHidden/>
              </w:rPr>
            </w:r>
            <w:r w:rsidR="00F55B97" w:rsidRPr="00F55B97">
              <w:rPr>
                <w:rFonts w:hint="eastAsia"/>
                <w:noProof/>
                <w:webHidden/>
              </w:rPr>
              <w:fldChar w:fldCharType="separate"/>
            </w:r>
            <w:r w:rsidR="0097013A">
              <w:rPr>
                <w:noProof/>
                <w:webHidden/>
              </w:rPr>
              <w:t>42</w:t>
            </w:r>
            <w:r w:rsidR="00F55B97" w:rsidRPr="00F55B97">
              <w:rPr>
                <w:rFonts w:hint="eastAsia"/>
                <w:noProof/>
                <w:webHidden/>
              </w:rPr>
              <w:fldChar w:fldCharType="end"/>
            </w:r>
          </w:hyperlink>
        </w:p>
        <w:p w14:paraId="364097A3" w14:textId="77777777" w:rsidR="00F55B97" w:rsidRPr="00F55B97" w:rsidRDefault="003A67DD">
          <w:pPr>
            <w:pStyle w:val="31"/>
            <w:rPr>
              <w:rFonts w:cstheme="minorBidi"/>
              <w:noProof/>
            </w:rPr>
          </w:pPr>
          <w:hyperlink w:anchor="_Toc475806828" w:history="1">
            <w:r w:rsidR="00F55B97" w:rsidRPr="00F55B97">
              <w:rPr>
                <w:rStyle w:val="a5"/>
                <w:rFonts w:hint="eastAsia"/>
                <w:noProof/>
              </w:rPr>
              <w:t xml:space="preserve">5.1.4 </w:t>
            </w:r>
            <w:r w:rsidR="00F55B97" w:rsidRPr="00F55B97">
              <w:rPr>
                <w:rStyle w:val="a5"/>
                <w:rFonts w:hint="eastAsia"/>
                <w:noProof/>
              </w:rPr>
              <w:t>存储要求</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_Toc475806828 \h </w:instrText>
            </w:r>
            <w:r w:rsidR="00F55B97" w:rsidRPr="00F55B97">
              <w:rPr>
                <w:rFonts w:hint="eastAsia"/>
                <w:noProof/>
                <w:webHidden/>
              </w:rPr>
            </w:r>
            <w:r w:rsidR="00F55B97" w:rsidRPr="00F55B97">
              <w:rPr>
                <w:rFonts w:hint="eastAsia"/>
                <w:noProof/>
                <w:webHidden/>
              </w:rPr>
              <w:fldChar w:fldCharType="separate"/>
            </w:r>
            <w:r w:rsidR="0097013A">
              <w:rPr>
                <w:noProof/>
                <w:webHidden/>
              </w:rPr>
              <w:t>42</w:t>
            </w:r>
            <w:r w:rsidR="00F55B97" w:rsidRPr="00F55B97">
              <w:rPr>
                <w:rFonts w:hint="eastAsia"/>
                <w:noProof/>
                <w:webHidden/>
              </w:rPr>
              <w:fldChar w:fldCharType="end"/>
            </w:r>
          </w:hyperlink>
        </w:p>
        <w:p w14:paraId="670605F4" w14:textId="77777777" w:rsidR="00F55B97" w:rsidRPr="00F55B97" w:rsidRDefault="003A67DD" w:rsidP="00F55B97">
          <w:pPr>
            <w:pStyle w:val="31"/>
            <w:rPr>
              <w:rFonts w:cstheme="minorBidi"/>
              <w:noProof/>
            </w:rPr>
          </w:pPr>
          <w:hyperlink w:anchor="_Toc475806829" w:history="1">
            <w:r w:rsidR="00F55B97" w:rsidRPr="00F55B97">
              <w:rPr>
                <w:rStyle w:val="a5"/>
                <w:rFonts w:hint="eastAsia"/>
                <w:noProof/>
              </w:rPr>
              <w:t>5.1.5 PCI</w:t>
            </w:r>
            <w:r w:rsidR="00F55B97" w:rsidRPr="00F55B97">
              <w:rPr>
                <w:rStyle w:val="a5"/>
                <w:rFonts w:hint="eastAsia"/>
                <w:noProof/>
              </w:rPr>
              <w:t>设备要求</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_Toc475806829 \h </w:instrText>
            </w:r>
            <w:r w:rsidR="00F55B97" w:rsidRPr="00F55B97">
              <w:rPr>
                <w:rFonts w:hint="eastAsia"/>
                <w:noProof/>
                <w:webHidden/>
              </w:rPr>
            </w:r>
            <w:r w:rsidR="00F55B97" w:rsidRPr="00F55B97">
              <w:rPr>
                <w:rFonts w:hint="eastAsia"/>
                <w:noProof/>
                <w:webHidden/>
              </w:rPr>
              <w:fldChar w:fldCharType="separate"/>
            </w:r>
            <w:r w:rsidR="0097013A">
              <w:rPr>
                <w:noProof/>
                <w:webHidden/>
              </w:rPr>
              <w:t>43</w:t>
            </w:r>
            <w:r w:rsidR="00F55B97" w:rsidRPr="00F55B97">
              <w:rPr>
                <w:rFonts w:hint="eastAsia"/>
                <w:noProof/>
                <w:webHidden/>
              </w:rPr>
              <w:fldChar w:fldCharType="end"/>
            </w:r>
          </w:hyperlink>
        </w:p>
        <w:p w14:paraId="6D1F5541" w14:textId="58CBAD6A" w:rsidR="00F55B97" w:rsidRPr="00F55B97" w:rsidRDefault="003A67DD">
          <w:pPr>
            <w:pStyle w:val="21"/>
            <w:rPr>
              <w:rFonts w:cstheme="minorBidi"/>
              <w:noProof/>
            </w:rPr>
          </w:pPr>
          <w:hyperlink w:anchor="_Toc475806830" w:history="1">
            <w:r w:rsidR="00F55B97" w:rsidRPr="00F55B97">
              <w:rPr>
                <w:rStyle w:val="a5"/>
                <w:rFonts w:hint="eastAsia"/>
                <w:noProof/>
              </w:rPr>
              <w:t xml:space="preserve">5.2 </w:t>
            </w:r>
            <w:r w:rsidR="00CB1D50">
              <w:rPr>
                <w:rStyle w:val="a5"/>
                <w:rFonts w:hint="eastAsia"/>
                <w:noProof/>
              </w:rPr>
              <w:t>自动化管理系统的运行</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_Toc475806830 \h </w:instrText>
            </w:r>
            <w:r w:rsidR="00F55B97" w:rsidRPr="00F55B97">
              <w:rPr>
                <w:rFonts w:hint="eastAsia"/>
                <w:noProof/>
                <w:webHidden/>
              </w:rPr>
            </w:r>
            <w:r w:rsidR="00F55B97" w:rsidRPr="00F55B97">
              <w:rPr>
                <w:rFonts w:hint="eastAsia"/>
                <w:noProof/>
                <w:webHidden/>
              </w:rPr>
              <w:fldChar w:fldCharType="separate"/>
            </w:r>
            <w:r w:rsidR="0097013A">
              <w:rPr>
                <w:noProof/>
                <w:webHidden/>
              </w:rPr>
              <w:t>44</w:t>
            </w:r>
            <w:r w:rsidR="00F55B97" w:rsidRPr="00F55B97">
              <w:rPr>
                <w:rFonts w:hint="eastAsia"/>
                <w:noProof/>
                <w:webHidden/>
              </w:rPr>
              <w:fldChar w:fldCharType="end"/>
            </w:r>
          </w:hyperlink>
        </w:p>
        <w:p w14:paraId="661682DE" w14:textId="77777777" w:rsidR="00F55B97" w:rsidRPr="00F55B97" w:rsidRDefault="003A67DD">
          <w:pPr>
            <w:pStyle w:val="21"/>
            <w:rPr>
              <w:rFonts w:cstheme="minorBidi"/>
              <w:noProof/>
            </w:rPr>
          </w:pPr>
          <w:hyperlink w:anchor="_Toc475806831" w:history="1">
            <w:r w:rsidR="00F55B97" w:rsidRPr="00F55B97">
              <w:rPr>
                <w:rStyle w:val="a5"/>
                <w:rFonts w:hint="eastAsia"/>
                <w:noProof/>
              </w:rPr>
              <w:t xml:space="preserve">5.3 </w:t>
            </w:r>
            <w:r w:rsidR="00F55B97" w:rsidRPr="00F55B97">
              <w:rPr>
                <w:rStyle w:val="a5"/>
                <w:rFonts w:hint="eastAsia"/>
                <w:noProof/>
              </w:rPr>
              <w:t>本章小结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_Toc475806831 \h </w:instrText>
            </w:r>
            <w:r w:rsidR="00F55B97" w:rsidRPr="00F55B97">
              <w:rPr>
                <w:rFonts w:hint="eastAsia"/>
                <w:noProof/>
                <w:webHidden/>
              </w:rPr>
            </w:r>
            <w:r w:rsidR="00F55B97" w:rsidRPr="00F55B97">
              <w:rPr>
                <w:rFonts w:hint="eastAsia"/>
                <w:noProof/>
                <w:webHidden/>
              </w:rPr>
              <w:fldChar w:fldCharType="separate"/>
            </w:r>
            <w:r w:rsidR="0097013A">
              <w:rPr>
                <w:noProof/>
                <w:webHidden/>
              </w:rPr>
              <w:t>49</w:t>
            </w:r>
            <w:r w:rsidR="00F55B97" w:rsidRPr="00F55B97">
              <w:rPr>
                <w:rFonts w:hint="eastAsia"/>
                <w:noProof/>
                <w:webHidden/>
              </w:rPr>
              <w:fldChar w:fldCharType="end"/>
            </w:r>
          </w:hyperlink>
        </w:p>
        <w:p w14:paraId="08A759FD" w14:textId="77777777" w:rsidR="00F55B97" w:rsidRPr="00F55B97" w:rsidRDefault="003A67DD">
          <w:pPr>
            <w:pStyle w:val="10"/>
            <w:rPr>
              <w:rFonts w:eastAsia="仿宋_GB2312" w:cstheme="minorBidi"/>
              <w:noProof/>
            </w:rPr>
          </w:pPr>
          <w:hyperlink w:anchor="_Toc475806832" w:history="1">
            <w:r w:rsidR="00F55B97" w:rsidRPr="00F55B97">
              <w:rPr>
                <w:rStyle w:val="a5"/>
                <w:rFonts w:eastAsia="仿宋_GB2312" w:hint="eastAsia"/>
                <w:noProof/>
              </w:rPr>
              <w:t>第</w:t>
            </w:r>
            <w:r w:rsidR="00F55B97" w:rsidRPr="00F55B97">
              <w:rPr>
                <w:rStyle w:val="a5"/>
                <w:rFonts w:eastAsia="仿宋_GB2312" w:hint="eastAsia"/>
                <w:noProof/>
              </w:rPr>
              <w:t>6</w:t>
            </w:r>
            <w:r w:rsidR="00F55B97" w:rsidRPr="00F55B97">
              <w:rPr>
                <w:rStyle w:val="a5"/>
                <w:rFonts w:eastAsia="仿宋_GB2312" w:hint="eastAsia"/>
                <w:noProof/>
              </w:rPr>
              <w:t>章</w:t>
            </w:r>
            <w:r w:rsidR="00F55B97" w:rsidRPr="00F55B97">
              <w:rPr>
                <w:rStyle w:val="a5"/>
                <w:rFonts w:eastAsia="仿宋_GB2312" w:hint="eastAsia"/>
                <w:noProof/>
              </w:rPr>
              <w:t xml:space="preserve"> </w:t>
            </w:r>
            <w:r w:rsidR="00F55B97" w:rsidRPr="00F55B97">
              <w:rPr>
                <w:rStyle w:val="a5"/>
                <w:rFonts w:eastAsia="仿宋_GB2312" w:hint="eastAsia"/>
                <w:noProof/>
              </w:rPr>
              <w:t>总结与展望</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_Toc475806832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50</w:t>
            </w:r>
            <w:r w:rsidR="00F55B97" w:rsidRPr="00F55B97">
              <w:rPr>
                <w:rFonts w:eastAsia="仿宋_GB2312" w:hint="eastAsia"/>
                <w:noProof/>
                <w:webHidden/>
              </w:rPr>
              <w:fldChar w:fldCharType="end"/>
            </w:r>
          </w:hyperlink>
        </w:p>
        <w:p w14:paraId="17340280" w14:textId="77777777" w:rsidR="00F55B97" w:rsidRPr="00F55B97" w:rsidRDefault="003A67DD">
          <w:pPr>
            <w:pStyle w:val="21"/>
            <w:rPr>
              <w:rFonts w:cstheme="minorBidi"/>
              <w:noProof/>
            </w:rPr>
          </w:pPr>
          <w:hyperlink w:anchor="_Toc475806833" w:history="1">
            <w:r w:rsidR="00F55B97" w:rsidRPr="00F55B97">
              <w:rPr>
                <w:rStyle w:val="a5"/>
                <w:rFonts w:hint="eastAsia"/>
                <w:noProof/>
              </w:rPr>
              <w:t xml:space="preserve">6.1 </w:t>
            </w:r>
            <w:r w:rsidR="00F55B97" w:rsidRPr="00F55B97">
              <w:rPr>
                <w:rStyle w:val="a5"/>
                <w:rFonts w:hint="eastAsia"/>
                <w:noProof/>
              </w:rPr>
              <w:t>本文总结</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_Toc475806833 \h </w:instrText>
            </w:r>
            <w:r w:rsidR="00F55B97" w:rsidRPr="00F55B97">
              <w:rPr>
                <w:rFonts w:hint="eastAsia"/>
                <w:noProof/>
                <w:webHidden/>
              </w:rPr>
            </w:r>
            <w:r w:rsidR="00F55B97" w:rsidRPr="00F55B97">
              <w:rPr>
                <w:rFonts w:hint="eastAsia"/>
                <w:noProof/>
                <w:webHidden/>
              </w:rPr>
              <w:fldChar w:fldCharType="separate"/>
            </w:r>
            <w:r w:rsidR="0097013A">
              <w:rPr>
                <w:noProof/>
                <w:webHidden/>
              </w:rPr>
              <w:t>50</w:t>
            </w:r>
            <w:r w:rsidR="00F55B97" w:rsidRPr="00F55B97">
              <w:rPr>
                <w:rFonts w:hint="eastAsia"/>
                <w:noProof/>
                <w:webHidden/>
              </w:rPr>
              <w:fldChar w:fldCharType="end"/>
            </w:r>
          </w:hyperlink>
        </w:p>
        <w:p w14:paraId="415095D5" w14:textId="77777777" w:rsidR="00F55B97" w:rsidRPr="00F55B97" w:rsidRDefault="003A67DD">
          <w:pPr>
            <w:pStyle w:val="21"/>
            <w:rPr>
              <w:rFonts w:cstheme="minorBidi"/>
              <w:noProof/>
            </w:rPr>
          </w:pPr>
          <w:hyperlink w:anchor="_Toc475806834" w:history="1">
            <w:r w:rsidR="00F55B97" w:rsidRPr="00F55B97">
              <w:rPr>
                <w:rStyle w:val="a5"/>
                <w:rFonts w:hint="eastAsia"/>
                <w:noProof/>
              </w:rPr>
              <w:t xml:space="preserve">6.2 </w:t>
            </w:r>
            <w:r w:rsidR="00F55B97" w:rsidRPr="00F55B97">
              <w:rPr>
                <w:rStyle w:val="a5"/>
                <w:rFonts w:hint="eastAsia"/>
                <w:noProof/>
              </w:rPr>
              <w:t>展望</w:t>
            </w:r>
            <w:r w:rsidR="00F55B97" w:rsidRPr="00F55B97">
              <w:rPr>
                <w:rFonts w:hint="eastAsia"/>
                <w:noProof/>
                <w:webHidden/>
              </w:rPr>
              <w:tab/>
            </w:r>
            <w:r w:rsidR="00F55B97" w:rsidRPr="00F55B97">
              <w:rPr>
                <w:rFonts w:hint="eastAsia"/>
                <w:noProof/>
                <w:webHidden/>
              </w:rPr>
              <w:fldChar w:fldCharType="begin"/>
            </w:r>
            <w:r w:rsidR="00F55B97" w:rsidRPr="00F55B97">
              <w:rPr>
                <w:rFonts w:hint="eastAsia"/>
                <w:noProof/>
                <w:webHidden/>
              </w:rPr>
              <w:instrText xml:space="preserve"> PAGEREF _Toc475806834 \h </w:instrText>
            </w:r>
            <w:r w:rsidR="00F55B97" w:rsidRPr="00F55B97">
              <w:rPr>
                <w:rFonts w:hint="eastAsia"/>
                <w:noProof/>
                <w:webHidden/>
              </w:rPr>
            </w:r>
            <w:r w:rsidR="00F55B97" w:rsidRPr="00F55B97">
              <w:rPr>
                <w:rFonts w:hint="eastAsia"/>
                <w:noProof/>
                <w:webHidden/>
              </w:rPr>
              <w:fldChar w:fldCharType="separate"/>
            </w:r>
            <w:r w:rsidR="0097013A">
              <w:rPr>
                <w:noProof/>
                <w:webHidden/>
              </w:rPr>
              <w:t>50</w:t>
            </w:r>
            <w:r w:rsidR="00F55B97" w:rsidRPr="00F55B97">
              <w:rPr>
                <w:rFonts w:hint="eastAsia"/>
                <w:noProof/>
                <w:webHidden/>
              </w:rPr>
              <w:fldChar w:fldCharType="end"/>
            </w:r>
          </w:hyperlink>
        </w:p>
        <w:p w14:paraId="4B90E219" w14:textId="77777777" w:rsidR="00F55B97" w:rsidRPr="00F55B97" w:rsidRDefault="003A67DD">
          <w:pPr>
            <w:pStyle w:val="10"/>
            <w:rPr>
              <w:rFonts w:eastAsia="仿宋_GB2312" w:cstheme="minorBidi"/>
              <w:noProof/>
            </w:rPr>
          </w:pPr>
          <w:hyperlink w:anchor="_Toc475806835" w:history="1">
            <w:r w:rsidR="00F55B97" w:rsidRPr="00F55B97">
              <w:rPr>
                <w:rStyle w:val="a5"/>
                <w:rFonts w:eastAsia="仿宋_GB2312" w:hint="eastAsia"/>
                <w:noProof/>
              </w:rPr>
              <w:t>参考文献</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_Toc475806835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52</w:t>
            </w:r>
            <w:r w:rsidR="00F55B97" w:rsidRPr="00F55B97">
              <w:rPr>
                <w:rFonts w:eastAsia="仿宋_GB2312" w:hint="eastAsia"/>
                <w:noProof/>
                <w:webHidden/>
              </w:rPr>
              <w:fldChar w:fldCharType="end"/>
            </w:r>
          </w:hyperlink>
        </w:p>
        <w:p w14:paraId="103EAB22" w14:textId="77777777" w:rsidR="00F55B97" w:rsidRPr="00F55B97" w:rsidRDefault="003A67DD">
          <w:pPr>
            <w:pStyle w:val="10"/>
            <w:rPr>
              <w:rFonts w:eastAsia="仿宋_GB2312" w:cstheme="minorBidi"/>
              <w:noProof/>
            </w:rPr>
          </w:pPr>
          <w:hyperlink w:anchor="_Toc475806836" w:history="1">
            <w:r w:rsidR="00F55B97" w:rsidRPr="00F55B97">
              <w:rPr>
                <w:rStyle w:val="a5"/>
                <w:rFonts w:eastAsia="仿宋_GB2312" w:hint="eastAsia"/>
                <w:noProof/>
              </w:rPr>
              <w:t>作者简历</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_Toc475806836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54</w:t>
            </w:r>
            <w:r w:rsidR="00F55B97" w:rsidRPr="00F55B97">
              <w:rPr>
                <w:rFonts w:eastAsia="仿宋_GB2312" w:hint="eastAsia"/>
                <w:noProof/>
                <w:webHidden/>
              </w:rPr>
              <w:fldChar w:fldCharType="end"/>
            </w:r>
          </w:hyperlink>
        </w:p>
        <w:p w14:paraId="4F37E6DB" w14:textId="77777777" w:rsidR="00F55B97" w:rsidRPr="00F55B97" w:rsidRDefault="003A67DD">
          <w:pPr>
            <w:pStyle w:val="10"/>
            <w:rPr>
              <w:rFonts w:eastAsia="仿宋_GB2312" w:cstheme="minorBidi"/>
              <w:noProof/>
            </w:rPr>
          </w:pPr>
          <w:hyperlink w:anchor="_Toc475806837" w:history="1">
            <w:r w:rsidR="00F55B97" w:rsidRPr="00F55B97">
              <w:rPr>
                <w:rStyle w:val="a5"/>
                <w:rFonts w:eastAsia="仿宋_GB2312" w:hint="eastAsia"/>
                <w:noProof/>
              </w:rPr>
              <w:t>致谢</w:t>
            </w:r>
            <w:r w:rsidR="00F55B97" w:rsidRPr="00F55B97">
              <w:rPr>
                <w:rFonts w:eastAsia="仿宋_GB2312" w:hint="eastAsia"/>
                <w:noProof/>
                <w:webHidden/>
              </w:rPr>
              <w:tab/>
            </w:r>
            <w:r w:rsidR="00F55B97" w:rsidRPr="00F55B97">
              <w:rPr>
                <w:rFonts w:eastAsia="仿宋_GB2312" w:hint="eastAsia"/>
                <w:noProof/>
                <w:webHidden/>
              </w:rPr>
              <w:fldChar w:fldCharType="begin"/>
            </w:r>
            <w:r w:rsidR="00F55B97" w:rsidRPr="00F55B97">
              <w:rPr>
                <w:rFonts w:eastAsia="仿宋_GB2312" w:hint="eastAsia"/>
                <w:noProof/>
                <w:webHidden/>
              </w:rPr>
              <w:instrText xml:space="preserve"> PAGEREF _Toc475806837 \h </w:instrText>
            </w:r>
            <w:r w:rsidR="00F55B97" w:rsidRPr="00F55B97">
              <w:rPr>
                <w:rFonts w:eastAsia="仿宋_GB2312" w:hint="eastAsia"/>
                <w:noProof/>
                <w:webHidden/>
              </w:rPr>
            </w:r>
            <w:r w:rsidR="00F55B97" w:rsidRPr="00F55B97">
              <w:rPr>
                <w:rFonts w:eastAsia="仿宋_GB2312" w:hint="eastAsia"/>
                <w:noProof/>
                <w:webHidden/>
              </w:rPr>
              <w:fldChar w:fldCharType="separate"/>
            </w:r>
            <w:r w:rsidR="0097013A">
              <w:rPr>
                <w:rFonts w:eastAsia="仿宋_GB2312"/>
                <w:noProof/>
                <w:webHidden/>
              </w:rPr>
              <w:t>55</w:t>
            </w:r>
            <w:r w:rsidR="00F55B97" w:rsidRPr="00F55B97">
              <w:rPr>
                <w:rFonts w:eastAsia="仿宋_GB2312" w:hint="eastAsia"/>
                <w:noProof/>
                <w:webHidden/>
              </w:rPr>
              <w:fldChar w:fldCharType="end"/>
            </w:r>
          </w:hyperlink>
        </w:p>
        <w:p w14:paraId="27541621" w14:textId="2E8E3D42" w:rsidR="003F44EB" w:rsidRPr="00995D84" w:rsidRDefault="005A352E" w:rsidP="009B78C2">
          <w:pPr>
            <w:tabs>
              <w:tab w:val="right" w:leader="dot" w:pos="8381"/>
            </w:tabs>
            <w:rPr>
              <w:rFonts w:ascii="仿宋_GB2312"/>
            </w:rPr>
            <w:sectPr w:rsidR="003F44EB" w:rsidRPr="00995D84" w:rsidSect="00756488">
              <w:headerReference w:type="even" r:id="rId22"/>
              <w:headerReference w:type="default" r:id="rId23"/>
              <w:footerReference w:type="default" r:id="rId24"/>
              <w:endnotePr>
                <w:numFmt w:val="decimal"/>
              </w:endnotePr>
              <w:pgSz w:w="11906" w:h="16838" w:code="9"/>
              <w:pgMar w:top="2098" w:right="1758" w:bottom="2098" w:left="1758" w:header="1701" w:footer="1701" w:gutter="0"/>
              <w:pgNumType w:fmt="lowerRoman" w:start="1"/>
              <w:cols w:space="425"/>
              <w:docGrid w:linePitch="360" w:charSpace="1861"/>
            </w:sectPr>
          </w:pPr>
          <w:r w:rsidRPr="00F55B97">
            <w:rPr>
              <w:rFonts w:hint="eastAsia"/>
              <w:b/>
              <w:bCs/>
              <w:lang w:val="zh-CN"/>
            </w:rPr>
            <w:fldChar w:fldCharType="end"/>
          </w:r>
        </w:p>
      </w:sdtContent>
    </w:sdt>
    <w:p w14:paraId="3BAD82B2" w14:textId="2007FF77" w:rsidR="005A352E" w:rsidRDefault="005A352E">
      <w:r>
        <w:br w:type="page"/>
      </w:r>
    </w:p>
    <w:p w14:paraId="0A7BA9CE" w14:textId="0896643F" w:rsidR="00660AD1" w:rsidRDefault="00660AD1" w:rsidP="00660AD1">
      <w:pPr>
        <w:pStyle w:val="11"/>
      </w:pPr>
      <w:bookmarkStart w:id="9" w:name="_Toc475743646"/>
      <w:bookmarkStart w:id="10" w:name="_Toc475806775"/>
      <w:r>
        <w:rPr>
          <w:rFonts w:hint="eastAsia"/>
        </w:rPr>
        <w:lastRenderedPageBreak/>
        <w:t>图目录</w:t>
      </w:r>
      <w:bookmarkEnd w:id="9"/>
      <w:bookmarkEnd w:id="10"/>
    </w:p>
    <w:p w14:paraId="6A9DDA3D" w14:textId="77777777" w:rsidR="00B640EC" w:rsidRPr="00B640EC" w:rsidRDefault="009C37A0" w:rsidP="00B640EC">
      <w:pPr>
        <w:pStyle w:val="afe"/>
        <w:tabs>
          <w:tab w:val="right" w:leader="dot" w:pos="8380"/>
        </w:tabs>
        <w:ind w:left="960" w:hanging="480"/>
        <w:rPr>
          <w:rFonts w:cstheme="minorBidi"/>
          <w:noProof/>
          <w:sz w:val="21"/>
          <w:szCs w:val="22"/>
        </w:rPr>
      </w:pPr>
      <w:r w:rsidRPr="0077333E">
        <w:fldChar w:fldCharType="begin"/>
      </w:r>
      <w:r w:rsidRPr="0077333E">
        <w:instrText xml:space="preserve"> </w:instrText>
      </w:r>
      <w:r w:rsidRPr="0077333E">
        <w:rPr>
          <w:rFonts w:hint="eastAsia"/>
        </w:rPr>
        <w:instrText>TOC \f F \h \z \t "</w:instrText>
      </w:r>
      <w:r w:rsidRPr="0077333E">
        <w:rPr>
          <w:rFonts w:hint="eastAsia"/>
        </w:rPr>
        <w:instrText>题注</w:instrText>
      </w:r>
      <w:r w:rsidRPr="0077333E">
        <w:rPr>
          <w:rFonts w:hint="eastAsia"/>
        </w:rPr>
        <w:instrText>" \c</w:instrText>
      </w:r>
      <w:r w:rsidRPr="0077333E">
        <w:instrText xml:space="preserve"> </w:instrText>
      </w:r>
      <w:r w:rsidRPr="0077333E">
        <w:fldChar w:fldCharType="separate"/>
      </w:r>
      <w:hyperlink w:anchor="_Toc471846149" w:history="1">
        <w:r w:rsidR="00B640EC" w:rsidRPr="00B640EC">
          <w:rPr>
            <w:rStyle w:val="a5"/>
            <w:rFonts w:hint="eastAsia"/>
            <w:noProof/>
          </w:rPr>
          <w:t>图</w:t>
        </w:r>
        <w:r w:rsidR="00B640EC" w:rsidRPr="00B640EC">
          <w:rPr>
            <w:rStyle w:val="a5"/>
            <w:noProof/>
          </w:rPr>
          <w:t xml:space="preserve">2.1 </w:t>
        </w:r>
        <w:r w:rsidR="00B640EC" w:rsidRPr="00B640EC">
          <w:rPr>
            <w:rStyle w:val="a5"/>
            <w:rFonts w:hint="eastAsia"/>
            <w:noProof/>
          </w:rPr>
          <w:t>虚拟技术按的划分</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_Toc471846149 \h </w:instrText>
        </w:r>
        <w:r w:rsidR="00B640EC" w:rsidRPr="00B640EC">
          <w:rPr>
            <w:noProof/>
            <w:webHidden/>
          </w:rPr>
        </w:r>
        <w:r w:rsidR="00B640EC" w:rsidRPr="00B640EC">
          <w:rPr>
            <w:noProof/>
            <w:webHidden/>
          </w:rPr>
          <w:fldChar w:fldCharType="separate"/>
        </w:r>
        <w:r w:rsidR="0097013A">
          <w:rPr>
            <w:noProof/>
            <w:webHidden/>
          </w:rPr>
          <w:t>5</w:t>
        </w:r>
        <w:r w:rsidR="00B640EC" w:rsidRPr="00B640EC">
          <w:rPr>
            <w:noProof/>
            <w:webHidden/>
          </w:rPr>
          <w:fldChar w:fldCharType="end"/>
        </w:r>
      </w:hyperlink>
    </w:p>
    <w:p w14:paraId="44CA5251"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0" w:history="1">
        <w:r w:rsidR="00B640EC" w:rsidRPr="00B640EC">
          <w:rPr>
            <w:rStyle w:val="a5"/>
            <w:rFonts w:hint="eastAsia"/>
            <w:noProof/>
            <w:lang w:eastAsia="zh-TW"/>
          </w:rPr>
          <w:t>图</w:t>
        </w:r>
        <w:r w:rsidR="00B640EC" w:rsidRPr="00B640EC">
          <w:rPr>
            <w:rStyle w:val="a5"/>
            <w:noProof/>
            <w:lang w:eastAsia="zh-TW"/>
          </w:rPr>
          <w:t xml:space="preserve">2.2 </w:t>
        </w:r>
        <w:r w:rsidR="00B640EC" w:rsidRPr="00B640EC">
          <w:rPr>
            <w:rStyle w:val="a5"/>
            <w:rFonts w:hint="eastAsia"/>
            <w:noProof/>
            <w:lang w:eastAsia="zh-TW"/>
          </w:rPr>
          <w:t>完全虚拟化结构图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_Toc471846150 \h </w:instrText>
        </w:r>
        <w:r w:rsidR="00B640EC" w:rsidRPr="00B640EC">
          <w:rPr>
            <w:noProof/>
            <w:webHidden/>
          </w:rPr>
        </w:r>
        <w:r w:rsidR="00B640EC" w:rsidRPr="00B640EC">
          <w:rPr>
            <w:noProof/>
            <w:webHidden/>
          </w:rPr>
          <w:fldChar w:fldCharType="separate"/>
        </w:r>
        <w:r w:rsidR="0097013A">
          <w:rPr>
            <w:noProof/>
            <w:webHidden/>
          </w:rPr>
          <w:t>7</w:t>
        </w:r>
        <w:r w:rsidR="00B640EC" w:rsidRPr="00B640EC">
          <w:rPr>
            <w:noProof/>
            <w:webHidden/>
          </w:rPr>
          <w:fldChar w:fldCharType="end"/>
        </w:r>
      </w:hyperlink>
    </w:p>
    <w:p w14:paraId="20C4C671"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1" w:history="1">
        <w:r w:rsidR="00B640EC" w:rsidRPr="00B640EC">
          <w:rPr>
            <w:rStyle w:val="a5"/>
            <w:rFonts w:hint="eastAsia"/>
            <w:noProof/>
          </w:rPr>
          <w:t>图</w:t>
        </w:r>
        <w:r w:rsidR="00B640EC" w:rsidRPr="00B640EC">
          <w:rPr>
            <w:rStyle w:val="a5"/>
            <w:noProof/>
          </w:rPr>
          <w:t xml:space="preserve">2.3 </w:t>
        </w:r>
        <w:r w:rsidR="00B640EC" w:rsidRPr="00B640EC">
          <w:rPr>
            <w:rStyle w:val="a5"/>
            <w:rFonts w:hint="eastAsia"/>
            <w:noProof/>
          </w:rPr>
          <w:t>半虚拟化结构图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_Toc471846151 \h </w:instrText>
        </w:r>
        <w:r w:rsidR="00B640EC" w:rsidRPr="00B640EC">
          <w:rPr>
            <w:noProof/>
            <w:webHidden/>
          </w:rPr>
        </w:r>
        <w:r w:rsidR="00B640EC" w:rsidRPr="00B640EC">
          <w:rPr>
            <w:noProof/>
            <w:webHidden/>
          </w:rPr>
          <w:fldChar w:fldCharType="separate"/>
        </w:r>
        <w:r w:rsidR="0097013A">
          <w:rPr>
            <w:noProof/>
            <w:webHidden/>
          </w:rPr>
          <w:t>8</w:t>
        </w:r>
        <w:r w:rsidR="00B640EC" w:rsidRPr="00B640EC">
          <w:rPr>
            <w:noProof/>
            <w:webHidden/>
          </w:rPr>
          <w:fldChar w:fldCharType="end"/>
        </w:r>
      </w:hyperlink>
    </w:p>
    <w:p w14:paraId="37FDAECC"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2" w:history="1">
        <w:r w:rsidR="00B640EC" w:rsidRPr="00B640EC">
          <w:rPr>
            <w:rStyle w:val="a5"/>
            <w:rFonts w:hint="eastAsia"/>
            <w:noProof/>
          </w:rPr>
          <w:t>图</w:t>
        </w:r>
        <w:r w:rsidR="00B640EC" w:rsidRPr="00B640EC">
          <w:rPr>
            <w:rStyle w:val="a5"/>
            <w:noProof/>
          </w:rPr>
          <w:t>2.4 RPC</w:t>
        </w:r>
        <w:r w:rsidR="00B640EC" w:rsidRPr="00B640EC">
          <w:rPr>
            <w:rStyle w:val="a5"/>
            <w:rFonts w:hint="eastAsia"/>
            <w:noProof/>
          </w:rPr>
          <w:t>工作原理</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_Toc471846152 \h </w:instrText>
        </w:r>
        <w:r w:rsidR="00B640EC" w:rsidRPr="00B640EC">
          <w:rPr>
            <w:noProof/>
            <w:webHidden/>
          </w:rPr>
        </w:r>
        <w:r w:rsidR="00B640EC" w:rsidRPr="00B640EC">
          <w:rPr>
            <w:noProof/>
            <w:webHidden/>
          </w:rPr>
          <w:fldChar w:fldCharType="separate"/>
        </w:r>
        <w:r w:rsidR="0097013A">
          <w:rPr>
            <w:noProof/>
            <w:webHidden/>
          </w:rPr>
          <w:t>11</w:t>
        </w:r>
        <w:r w:rsidR="00B640EC" w:rsidRPr="00B640EC">
          <w:rPr>
            <w:noProof/>
            <w:webHidden/>
          </w:rPr>
          <w:fldChar w:fldCharType="end"/>
        </w:r>
      </w:hyperlink>
    </w:p>
    <w:p w14:paraId="1A27A878"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3" w:history="1">
        <w:r w:rsidR="00B640EC" w:rsidRPr="00B640EC">
          <w:rPr>
            <w:rStyle w:val="a5"/>
            <w:rFonts w:hint="eastAsia"/>
            <w:noProof/>
          </w:rPr>
          <w:t>图</w:t>
        </w:r>
        <w:r w:rsidR="00B640EC" w:rsidRPr="00B640EC">
          <w:rPr>
            <w:rStyle w:val="a5"/>
            <w:noProof/>
          </w:rPr>
          <w:t xml:space="preserve"> 2.5 RHEV</w:t>
        </w:r>
        <w:r w:rsidR="00B640EC" w:rsidRPr="00B640EC">
          <w:rPr>
            <w:rStyle w:val="a5"/>
            <w:rFonts w:hint="eastAsia"/>
            <w:noProof/>
          </w:rPr>
          <w:t>的架构图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_Toc471846153 \h </w:instrText>
        </w:r>
        <w:r w:rsidR="00B640EC" w:rsidRPr="00B640EC">
          <w:rPr>
            <w:noProof/>
            <w:webHidden/>
          </w:rPr>
        </w:r>
        <w:r w:rsidR="00B640EC" w:rsidRPr="00B640EC">
          <w:rPr>
            <w:noProof/>
            <w:webHidden/>
          </w:rPr>
          <w:fldChar w:fldCharType="separate"/>
        </w:r>
        <w:r w:rsidR="0097013A">
          <w:rPr>
            <w:noProof/>
            <w:webHidden/>
          </w:rPr>
          <w:t>12</w:t>
        </w:r>
        <w:r w:rsidR="00B640EC" w:rsidRPr="00B640EC">
          <w:rPr>
            <w:noProof/>
            <w:webHidden/>
          </w:rPr>
          <w:fldChar w:fldCharType="end"/>
        </w:r>
      </w:hyperlink>
    </w:p>
    <w:p w14:paraId="7E76CDB2"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4" w:history="1">
        <w:r w:rsidR="00B640EC" w:rsidRPr="00B640EC">
          <w:rPr>
            <w:rStyle w:val="a5"/>
            <w:rFonts w:hint="eastAsia"/>
            <w:noProof/>
          </w:rPr>
          <w:t>图</w:t>
        </w:r>
        <w:r w:rsidR="00B640EC" w:rsidRPr="00B640EC">
          <w:rPr>
            <w:rStyle w:val="a5"/>
            <w:noProof/>
          </w:rPr>
          <w:t xml:space="preserve">2.6 API </w:t>
        </w:r>
        <w:r w:rsidR="00B640EC" w:rsidRPr="00B640EC">
          <w:rPr>
            <w:rStyle w:val="a5"/>
            <w:rFonts w:hint="eastAsia"/>
            <w:noProof/>
          </w:rPr>
          <w:t>进入点和</w:t>
        </w:r>
        <w:r w:rsidR="00B640EC" w:rsidRPr="00B640EC">
          <w:rPr>
            <w:rStyle w:val="a5"/>
            <w:noProof/>
          </w:rPr>
          <w:t xml:space="preserve"> API </w:t>
        </w:r>
        <w:r w:rsidR="00B640EC" w:rsidRPr="00B640EC">
          <w:rPr>
            <w:rStyle w:val="a5"/>
            <w:rFonts w:hint="eastAsia"/>
            <w:noProof/>
          </w:rPr>
          <w:t>访问的资源集合的关系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_Toc471846154 \h </w:instrText>
        </w:r>
        <w:r w:rsidR="00B640EC" w:rsidRPr="00B640EC">
          <w:rPr>
            <w:noProof/>
            <w:webHidden/>
          </w:rPr>
        </w:r>
        <w:r w:rsidR="00B640EC" w:rsidRPr="00B640EC">
          <w:rPr>
            <w:noProof/>
            <w:webHidden/>
          </w:rPr>
          <w:fldChar w:fldCharType="separate"/>
        </w:r>
        <w:r w:rsidR="0097013A">
          <w:rPr>
            <w:noProof/>
            <w:webHidden/>
          </w:rPr>
          <w:t>15</w:t>
        </w:r>
        <w:r w:rsidR="00B640EC" w:rsidRPr="00B640EC">
          <w:rPr>
            <w:noProof/>
            <w:webHidden/>
          </w:rPr>
          <w:fldChar w:fldCharType="end"/>
        </w:r>
      </w:hyperlink>
    </w:p>
    <w:p w14:paraId="2EBE1828"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5" w:history="1">
        <w:r w:rsidR="00B640EC" w:rsidRPr="00B640EC">
          <w:rPr>
            <w:rStyle w:val="a5"/>
            <w:rFonts w:hint="eastAsia"/>
            <w:noProof/>
            <w:lang w:eastAsia="zh-TW"/>
          </w:rPr>
          <w:t>图</w:t>
        </w:r>
        <w:r w:rsidR="00B640EC" w:rsidRPr="00B640EC">
          <w:rPr>
            <w:rStyle w:val="a5"/>
            <w:noProof/>
            <w:lang w:eastAsia="zh-TW"/>
          </w:rPr>
          <w:t xml:space="preserve">2.7 </w:t>
        </w:r>
        <w:r w:rsidR="00B640EC" w:rsidRPr="00B640EC">
          <w:rPr>
            <w:rStyle w:val="a5"/>
            <w:rFonts w:hint="eastAsia"/>
            <w:noProof/>
            <w:lang w:eastAsia="zh-TW"/>
          </w:rPr>
          <w:t>存储内部逻辑结构</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_Toc471846155 \h </w:instrText>
        </w:r>
        <w:r w:rsidR="00B640EC" w:rsidRPr="00B640EC">
          <w:rPr>
            <w:noProof/>
            <w:webHidden/>
          </w:rPr>
        </w:r>
        <w:r w:rsidR="00B640EC" w:rsidRPr="00B640EC">
          <w:rPr>
            <w:noProof/>
            <w:webHidden/>
          </w:rPr>
          <w:fldChar w:fldCharType="separate"/>
        </w:r>
        <w:r w:rsidR="0097013A">
          <w:rPr>
            <w:noProof/>
            <w:webHidden/>
          </w:rPr>
          <w:t>16</w:t>
        </w:r>
        <w:r w:rsidR="00B640EC" w:rsidRPr="00B640EC">
          <w:rPr>
            <w:noProof/>
            <w:webHidden/>
          </w:rPr>
          <w:fldChar w:fldCharType="end"/>
        </w:r>
      </w:hyperlink>
    </w:p>
    <w:p w14:paraId="4DB17EFD"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6" w:history="1">
        <w:r w:rsidR="00B640EC" w:rsidRPr="00B640EC">
          <w:rPr>
            <w:rStyle w:val="a5"/>
            <w:rFonts w:hint="eastAsia"/>
            <w:noProof/>
          </w:rPr>
          <w:t>图</w:t>
        </w:r>
        <w:r w:rsidR="00B640EC" w:rsidRPr="00B640EC">
          <w:rPr>
            <w:rStyle w:val="a5"/>
            <w:noProof/>
          </w:rPr>
          <w:t xml:space="preserve">2.8 </w:t>
        </w:r>
        <w:r w:rsidR="00B640EC" w:rsidRPr="00B640EC">
          <w:rPr>
            <w:rStyle w:val="a5"/>
            <w:rFonts w:hint="eastAsia"/>
            <w:noProof/>
          </w:rPr>
          <w:t>网络内部逻辑关系图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_Toc471846156 \h </w:instrText>
        </w:r>
        <w:r w:rsidR="00B640EC" w:rsidRPr="00B640EC">
          <w:rPr>
            <w:noProof/>
            <w:webHidden/>
          </w:rPr>
        </w:r>
        <w:r w:rsidR="00B640EC" w:rsidRPr="00B640EC">
          <w:rPr>
            <w:noProof/>
            <w:webHidden/>
          </w:rPr>
          <w:fldChar w:fldCharType="separate"/>
        </w:r>
        <w:r w:rsidR="0097013A">
          <w:rPr>
            <w:noProof/>
            <w:webHidden/>
          </w:rPr>
          <w:t>17</w:t>
        </w:r>
        <w:r w:rsidR="00B640EC" w:rsidRPr="00B640EC">
          <w:rPr>
            <w:noProof/>
            <w:webHidden/>
          </w:rPr>
          <w:fldChar w:fldCharType="end"/>
        </w:r>
      </w:hyperlink>
    </w:p>
    <w:p w14:paraId="2D617C30"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7" w:history="1">
        <w:r w:rsidR="00B640EC" w:rsidRPr="00B640EC">
          <w:rPr>
            <w:rStyle w:val="a5"/>
            <w:rFonts w:hint="eastAsia"/>
            <w:noProof/>
          </w:rPr>
          <w:t>图</w:t>
        </w:r>
        <w:r w:rsidR="00B640EC" w:rsidRPr="00B640EC">
          <w:rPr>
            <w:rStyle w:val="a5"/>
            <w:noProof/>
          </w:rPr>
          <w:t xml:space="preserve">3.1 </w:t>
        </w:r>
        <w:r w:rsidR="00B640EC" w:rsidRPr="00B640EC">
          <w:rPr>
            <w:rStyle w:val="a5"/>
            <w:rFonts w:hint="eastAsia"/>
            <w:noProof/>
          </w:rPr>
          <w:t>自动管理系统用例图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_Toc471846157 \h </w:instrText>
        </w:r>
        <w:r w:rsidR="00B640EC" w:rsidRPr="00B640EC">
          <w:rPr>
            <w:noProof/>
            <w:webHidden/>
          </w:rPr>
        </w:r>
        <w:r w:rsidR="00B640EC" w:rsidRPr="00B640EC">
          <w:rPr>
            <w:noProof/>
            <w:webHidden/>
          </w:rPr>
          <w:fldChar w:fldCharType="separate"/>
        </w:r>
        <w:r w:rsidR="0097013A">
          <w:rPr>
            <w:noProof/>
            <w:webHidden/>
          </w:rPr>
          <w:t>20</w:t>
        </w:r>
        <w:r w:rsidR="00B640EC" w:rsidRPr="00B640EC">
          <w:rPr>
            <w:noProof/>
            <w:webHidden/>
          </w:rPr>
          <w:fldChar w:fldCharType="end"/>
        </w:r>
      </w:hyperlink>
    </w:p>
    <w:p w14:paraId="0FE613D5"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58" w:history="1">
        <w:r w:rsidR="00B640EC" w:rsidRPr="00B640EC">
          <w:rPr>
            <w:rStyle w:val="a5"/>
            <w:rFonts w:hint="eastAsia"/>
            <w:noProof/>
            <w:lang w:val="zh-TW"/>
          </w:rPr>
          <w:t>图</w:t>
        </w:r>
        <w:r w:rsidR="00B640EC" w:rsidRPr="00B640EC">
          <w:rPr>
            <w:rStyle w:val="a5"/>
            <w:noProof/>
            <w:lang w:val="zh-TW"/>
          </w:rPr>
          <w:t>3.2</w:t>
        </w:r>
        <w:r w:rsidR="00B640EC" w:rsidRPr="00B640EC">
          <w:rPr>
            <w:rStyle w:val="a5"/>
            <w:noProof/>
            <w:lang w:val="zh-TW" w:eastAsia="zh-TW"/>
          </w:rPr>
          <w:t xml:space="preserve"> </w:t>
        </w:r>
        <w:r w:rsidR="00B640EC" w:rsidRPr="00B640EC">
          <w:rPr>
            <w:rStyle w:val="a5"/>
            <w:rFonts w:hint="eastAsia"/>
            <w:noProof/>
            <w:lang w:val="zh-TW"/>
          </w:rPr>
          <w:t>不同站点之间逻辑关系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_Toc471846158 \h </w:instrText>
        </w:r>
        <w:r w:rsidR="00B640EC" w:rsidRPr="00B640EC">
          <w:rPr>
            <w:noProof/>
            <w:webHidden/>
          </w:rPr>
        </w:r>
        <w:r w:rsidR="00B640EC" w:rsidRPr="00B640EC">
          <w:rPr>
            <w:noProof/>
            <w:webHidden/>
          </w:rPr>
          <w:fldChar w:fldCharType="separate"/>
        </w:r>
        <w:r w:rsidR="0097013A">
          <w:rPr>
            <w:noProof/>
            <w:webHidden/>
          </w:rPr>
          <w:t>22</w:t>
        </w:r>
        <w:r w:rsidR="00B640EC" w:rsidRPr="00B640EC">
          <w:rPr>
            <w:noProof/>
            <w:webHidden/>
          </w:rPr>
          <w:fldChar w:fldCharType="end"/>
        </w:r>
      </w:hyperlink>
    </w:p>
    <w:p w14:paraId="0893966B" w14:textId="515F00D3" w:rsidR="00B640EC" w:rsidRPr="00B640EC" w:rsidRDefault="003A67DD" w:rsidP="00B640EC">
      <w:pPr>
        <w:pStyle w:val="afe"/>
        <w:tabs>
          <w:tab w:val="right" w:leader="dot" w:pos="8380"/>
        </w:tabs>
        <w:ind w:left="960" w:hanging="480"/>
        <w:rPr>
          <w:rFonts w:cstheme="minorBidi"/>
          <w:noProof/>
          <w:sz w:val="21"/>
          <w:szCs w:val="22"/>
        </w:rPr>
      </w:pPr>
      <w:hyperlink w:anchor="_Toc471846159" w:history="1">
        <w:r w:rsidR="00B640EC" w:rsidRPr="00B640EC">
          <w:rPr>
            <w:rStyle w:val="a5"/>
            <w:rFonts w:hint="eastAsia"/>
            <w:noProof/>
          </w:rPr>
          <w:t>图</w:t>
        </w:r>
        <w:r w:rsidR="00B640EC" w:rsidRPr="00B640EC">
          <w:rPr>
            <w:rStyle w:val="a5"/>
            <w:noProof/>
          </w:rPr>
          <w:t xml:space="preserve">3.3 </w:t>
        </w:r>
        <w:r w:rsidR="002D05A8">
          <w:rPr>
            <w:rStyle w:val="a5"/>
            <w:noProof/>
          </w:rPr>
          <w:t>模板迁移</w:t>
        </w:r>
        <w:r w:rsidR="00B640EC" w:rsidRPr="00B640EC">
          <w:rPr>
            <w:rStyle w:val="a5"/>
            <w:rFonts w:hint="eastAsia"/>
            <w:noProof/>
          </w:rPr>
          <w:t>的流程图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_Toc471846159 \h </w:instrText>
        </w:r>
        <w:r w:rsidR="00B640EC" w:rsidRPr="00B640EC">
          <w:rPr>
            <w:noProof/>
            <w:webHidden/>
          </w:rPr>
        </w:r>
        <w:r w:rsidR="00B640EC" w:rsidRPr="00B640EC">
          <w:rPr>
            <w:noProof/>
            <w:webHidden/>
          </w:rPr>
          <w:fldChar w:fldCharType="separate"/>
        </w:r>
        <w:r w:rsidR="0097013A">
          <w:rPr>
            <w:noProof/>
            <w:webHidden/>
          </w:rPr>
          <w:t>23</w:t>
        </w:r>
        <w:r w:rsidR="00B640EC" w:rsidRPr="00B640EC">
          <w:rPr>
            <w:noProof/>
            <w:webHidden/>
          </w:rPr>
          <w:fldChar w:fldCharType="end"/>
        </w:r>
      </w:hyperlink>
    </w:p>
    <w:p w14:paraId="20FE37A7"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0" w:history="1">
        <w:r w:rsidR="00B640EC" w:rsidRPr="00B640EC">
          <w:rPr>
            <w:rStyle w:val="a5"/>
            <w:rFonts w:hint="eastAsia"/>
            <w:noProof/>
          </w:rPr>
          <w:t>图</w:t>
        </w:r>
        <w:r w:rsidR="00B640EC" w:rsidRPr="00B640EC">
          <w:rPr>
            <w:rStyle w:val="a5"/>
            <w:noProof/>
          </w:rPr>
          <w:t xml:space="preserve"> 3.4 </w:t>
        </w:r>
        <w:r w:rsidR="00B640EC" w:rsidRPr="00B640EC">
          <w:rPr>
            <w:rStyle w:val="a5"/>
            <w:rFonts w:hint="eastAsia"/>
            <w:noProof/>
          </w:rPr>
          <w:t>创建</w:t>
        </w:r>
        <w:r w:rsidR="00B640EC" w:rsidRPr="00B640EC">
          <w:rPr>
            <w:rStyle w:val="a5"/>
            <w:noProof/>
          </w:rPr>
          <w:t>VM</w:t>
        </w:r>
        <w:r w:rsidR="00B640EC" w:rsidRPr="00B640EC">
          <w:rPr>
            <w:rStyle w:val="a5"/>
            <w:rFonts w:hint="eastAsia"/>
            <w:noProof/>
          </w:rPr>
          <w:t>的数据流程图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_Toc471846160 \h </w:instrText>
        </w:r>
        <w:r w:rsidR="00B640EC" w:rsidRPr="00B640EC">
          <w:rPr>
            <w:noProof/>
            <w:webHidden/>
          </w:rPr>
        </w:r>
        <w:r w:rsidR="00B640EC" w:rsidRPr="00B640EC">
          <w:rPr>
            <w:noProof/>
            <w:webHidden/>
          </w:rPr>
          <w:fldChar w:fldCharType="separate"/>
        </w:r>
        <w:r w:rsidR="0097013A">
          <w:rPr>
            <w:noProof/>
            <w:webHidden/>
          </w:rPr>
          <w:t>24</w:t>
        </w:r>
        <w:r w:rsidR="00B640EC" w:rsidRPr="00B640EC">
          <w:rPr>
            <w:noProof/>
            <w:webHidden/>
          </w:rPr>
          <w:fldChar w:fldCharType="end"/>
        </w:r>
      </w:hyperlink>
    </w:p>
    <w:p w14:paraId="53A9BEA9"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1" w:history="1">
        <w:r w:rsidR="00B640EC" w:rsidRPr="00B640EC">
          <w:rPr>
            <w:rStyle w:val="a5"/>
            <w:rFonts w:hint="eastAsia"/>
            <w:noProof/>
          </w:rPr>
          <w:t>图</w:t>
        </w:r>
        <w:r w:rsidR="00B640EC" w:rsidRPr="00B640EC">
          <w:rPr>
            <w:rStyle w:val="a5"/>
            <w:noProof/>
          </w:rPr>
          <w:t xml:space="preserve">4.1 </w:t>
        </w:r>
        <w:r w:rsidR="00B640EC" w:rsidRPr="00B640EC">
          <w:rPr>
            <w:rStyle w:val="a5"/>
            <w:rFonts w:hint="eastAsia"/>
            <w:noProof/>
          </w:rPr>
          <w:t>自动化管理系统整体架构图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_Toc471846161 \h </w:instrText>
        </w:r>
        <w:r w:rsidR="00B640EC" w:rsidRPr="00B640EC">
          <w:rPr>
            <w:noProof/>
            <w:webHidden/>
          </w:rPr>
        </w:r>
        <w:r w:rsidR="00B640EC" w:rsidRPr="00B640EC">
          <w:rPr>
            <w:noProof/>
            <w:webHidden/>
          </w:rPr>
          <w:fldChar w:fldCharType="separate"/>
        </w:r>
        <w:r w:rsidR="0097013A">
          <w:rPr>
            <w:noProof/>
            <w:webHidden/>
          </w:rPr>
          <w:t>27</w:t>
        </w:r>
        <w:r w:rsidR="00B640EC" w:rsidRPr="00B640EC">
          <w:rPr>
            <w:noProof/>
            <w:webHidden/>
          </w:rPr>
          <w:fldChar w:fldCharType="end"/>
        </w:r>
      </w:hyperlink>
    </w:p>
    <w:p w14:paraId="32042DB1"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2" w:history="1">
        <w:r w:rsidR="00B640EC" w:rsidRPr="00B640EC">
          <w:rPr>
            <w:rStyle w:val="a5"/>
            <w:rFonts w:hint="eastAsia"/>
            <w:noProof/>
          </w:rPr>
          <w:t>图</w:t>
        </w:r>
        <w:r w:rsidR="00B640EC" w:rsidRPr="00B640EC">
          <w:rPr>
            <w:rStyle w:val="a5"/>
            <w:noProof/>
          </w:rPr>
          <w:t xml:space="preserve">4.2 </w:t>
        </w:r>
        <w:r w:rsidR="00B640EC" w:rsidRPr="00B640EC">
          <w:rPr>
            <w:rStyle w:val="a5"/>
            <w:rFonts w:hint="eastAsia"/>
            <w:noProof/>
          </w:rPr>
          <w:t>各实体之间联系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_Toc471846162 \h </w:instrText>
        </w:r>
        <w:r w:rsidR="00B640EC" w:rsidRPr="00B640EC">
          <w:rPr>
            <w:noProof/>
            <w:webHidden/>
          </w:rPr>
        </w:r>
        <w:r w:rsidR="00B640EC" w:rsidRPr="00B640EC">
          <w:rPr>
            <w:noProof/>
            <w:webHidden/>
          </w:rPr>
          <w:fldChar w:fldCharType="separate"/>
        </w:r>
        <w:r w:rsidR="0097013A">
          <w:rPr>
            <w:noProof/>
            <w:webHidden/>
          </w:rPr>
          <w:t>29</w:t>
        </w:r>
        <w:r w:rsidR="00B640EC" w:rsidRPr="00B640EC">
          <w:rPr>
            <w:noProof/>
            <w:webHidden/>
          </w:rPr>
          <w:fldChar w:fldCharType="end"/>
        </w:r>
      </w:hyperlink>
    </w:p>
    <w:p w14:paraId="6559A009"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3" w:history="1">
        <w:r w:rsidR="00B640EC" w:rsidRPr="00B640EC">
          <w:rPr>
            <w:rStyle w:val="a5"/>
            <w:rFonts w:hint="eastAsia"/>
            <w:noProof/>
          </w:rPr>
          <w:t>图</w:t>
        </w:r>
        <w:r w:rsidR="00B640EC" w:rsidRPr="00B640EC">
          <w:rPr>
            <w:rStyle w:val="a5"/>
            <w:noProof/>
          </w:rPr>
          <w:t xml:space="preserve">4.3 </w:t>
        </w:r>
        <w:r w:rsidR="00B640EC" w:rsidRPr="00B640EC">
          <w:rPr>
            <w:rStyle w:val="a5"/>
            <w:rFonts w:hint="eastAsia"/>
            <w:noProof/>
          </w:rPr>
          <w:t>各任务之间的联系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_Toc471846163 \h </w:instrText>
        </w:r>
        <w:r w:rsidR="00B640EC" w:rsidRPr="00B640EC">
          <w:rPr>
            <w:noProof/>
            <w:webHidden/>
          </w:rPr>
        </w:r>
        <w:r w:rsidR="00B640EC" w:rsidRPr="00B640EC">
          <w:rPr>
            <w:noProof/>
            <w:webHidden/>
          </w:rPr>
          <w:fldChar w:fldCharType="separate"/>
        </w:r>
        <w:r w:rsidR="0097013A">
          <w:rPr>
            <w:noProof/>
            <w:webHidden/>
          </w:rPr>
          <w:t>30</w:t>
        </w:r>
        <w:r w:rsidR="00B640EC" w:rsidRPr="00B640EC">
          <w:rPr>
            <w:noProof/>
            <w:webHidden/>
          </w:rPr>
          <w:fldChar w:fldCharType="end"/>
        </w:r>
      </w:hyperlink>
    </w:p>
    <w:p w14:paraId="3A5D7713"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4" w:history="1">
        <w:r w:rsidR="00B640EC" w:rsidRPr="00B640EC">
          <w:rPr>
            <w:rStyle w:val="a5"/>
            <w:rFonts w:hint="eastAsia"/>
            <w:noProof/>
          </w:rPr>
          <w:t>图</w:t>
        </w:r>
        <w:r w:rsidR="00B640EC" w:rsidRPr="00B640EC">
          <w:rPr>
            <w:rStyle w:val="a5"/>
            <w:noProof/>
          </w:rPr>
          <w:t xml:space="preserve">4.4 VM Pool </w:t>
        </w:r>
        <w:r w:rsidR="00B640EC" w:rsidRPr="00B640EC">
          <w:rPr>
            <w:rStyle w:val="a5"/>
            <w:rFonts w:hint="eastAsia"/>
            <w:noProof/>
          </w:rPr>
          <w:t>创建任务联系图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_Toc471846164 \h </w:instrText>
        </w:r>
        <w:r w:rsidR="00B640EC" w:rsidRPr="00B640EC">
          <w:rPr>
            <w:noProof/>
            <w:webHidden/>
          </w:rPr>
        </w:r>
        <w:r w:rsidR="00B640EC" w:rsidRPr="00B640EC">
          <w:rPr>
            <w:noProof/>
            <w:webHidden/>
          </w:rPr>
          <w:fldChar w:fldCharType="separate"/>
        </w:r>
        <w:r w:rsidR="0097013A">
          <w:rPr>
            <w:noProof/>
            <w:webHidden/>
          </w:rPr>
          <w:t>33</w:t>
        </w:r>
        <w:r w:rsidR="00B640EC" w:rsidRPr="00B640EC">
          <w:rPr>
            <w:noProof/>
            <w:webHidden/>
          </w:rPr>
          <w:fldChar w:fldCharType="end"/>
        </w:r>
      </w:hyperlink>
    </w:p>
    <w:p w14:paraId="2EADECC5"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5" w:history="1">
        <w:r w:rsidR="00B640EC" w:rsidRPr="00B640EC">
          <w:rPr>
            <w:rStyle w:val="a5"/>
            <w:rFonts w:hint="eastAsia"/>
            <w:noProof/>
          </w:rPr>
          <w:t>图</w:t>
        </w:r>
        <w:r w:rsidR="00B640EC" w:rsidRPr="00B640EC">
          <w:rPr>
            <w:rStyle w:val="a5"/>
            <w:noProof/>
          </w:rPr>
          <w:t>4.5 VM Pool</w:t>
        </w:r>
        <w:r w:rsidR="00B640EC" w:rsidRPr="00B640EC">
          <w:rPr>
            <w:rStyle w:val="a5"/>
            <w:rFonts w:hint="eastAsia"/>
            <w:noProof/>
          </w:rPr>
          <w:t>创建流程图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_Toc471846165 \h </w:instrText>
        </w:r>
        <w:r w:rsidR="00B640EC" w:rsidRPr="00B640EC">
          <w:rPr>
            <w:noProof/>
            <w:webHidden/>
          </w:rPr>
        </w:r>
        <w:r w:rsidR="00B640EC" w:rsidRPr="00B640EC">
          <w:rPr>
            <w:noProof/>
            <w:webHidden/>
          </w:rPr>
          <w:fldChar w:fldCharType="separate"/>
        </w:r>
        <w:r w:rsidR="0097013A">
          <w:rPr>
            <w:noProof/>
            <w:webHidden/>
          </w:rPr>
          <w:t>34</w:t>
        </w:r>
        <w:r w:rsidR="00B640EC" w:rsidRPr="00B640EC">
          <w:rPr>
            <w:noProof/>
            <w:webHidden/>
          </w:rPr>
          <w:fldChar w:fldCharType="end"/>
        </w:r>
      </w:hyperlink>
    </w:p>
    <w:p w14:paraId="61610560"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6" w:history="1">
        <w:r w:rsidR="00B640EC" w:rsidRPr="00B640EC">
          <w:rPr>
            <w:rStyle w:val="a5"/>
            <w:rFonts w:hint="eastAsia"/>
            <w:noProof/>
          </w:rPr>
          <w:t>图</w:t>
        </w:r>
        <w:r w:rsidR="00B640EC" w:rsidRPr="00B640EC">
          <w:rPr>
            <w:rStyle w:val="a5"/>
            <w:noProof/>
          </w:rPr>
          <w:t xml:space="preserve">4.6 </w:t>
        </w:r>
        <w:r w:rsidR="00B640EC" w:rsidRPr="00B640EC">
          <w:rPr>
            <w:rStyle w:val="a5"/>
            <w:rFonts w:hint="eastAsia"/>
            <w:noProof/>
          </w:rPr>
          <w:t>编辑</w:t>
        </w:r>
        <w:r w:rsidR="00B640EC" w:rsidRPr="00B640EC">
          <w:rPr>
            <w:rStyle w:val="a5"/>
            <w:noProof/>
          </w:rPr>
          <w:t>VM Pool</w:t>
        </w:r>
        <w:r w:rsidR="00B640EC" w:rsidRPr="00B640EC">
          <w:rPr>
            <w:rStyle w:val="a5"/>
            <w:rFonts w:hint="eastAsia"/>
            <w:noProof/>
          </w:rPr>
          <w:t>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_Toc471846166 \h </w:instrText>
        </w:r>
        <w:r w:rsidR="00B640EC" w:rsidRPr="00B640EC">
          <w:rPr>
            <w:noProof/>
            <w:webHidden/>
          </w:rPr>
        </w:r>
        <w:r w:rsidR="00B640EC" w:rsidRPr="00B640EC">
          <w:rPr>
            <w:noProof/>
            <w:webHidden/>
          </w:rPr>
          <w:fldChar w:fldCharType="separate"/>
        </w:r>
        <w:r w:rsidR="0097013A">
          <w:rPr>
            <w:noProof/>
            <w:webHidden/>
          </w:rPr>
          <w:t>35</w:t>
        </w:r>
        <w:r w:rsidR="00B640EC" w:rsidRPr="00B640EC">
          <w:rPr>
            <w:noProof/>
            <w:webHidden/>
          </w:rPr>
          <w:fldChar w:fldCharType="end"/>
        </w:r>
      </w:hyperlink>
    </w:p>
    <w:p w14:paraId="62181C79" w14:textId="42FC65B3" w:rsidR="00B640EC" w:rsidRPr="00B640EC" w:rsidRDefault="003A67DD" w:rsidP="00B640EC">
      <w:pPr>
        <w:pStyle w:val="afe"/>
        <w:tabs>
          <w:tab w:val="right" w:leader="dot" w:pos="8380"/>
        </w:tabs>
        <w:ind w:left="960" w:hanging="480"/>
        <w:rPr>
          <w:rFonts w:cstheme="minorBidi"/>
          <w:noProof/>
          <w:sz w:val="21"/>
          <w:szCs w:val="22"/>
        </w:rPr>
      </w:pPr>
      <w:hyperlink w:anchor="_Toc471846167" w:history="1">
        <w:r w:rsidR="00B640EC" w:rsidRPr="00B640EC">
          <w:rPr>
            <w:rStyle w:val="a5"/>
            <w:rFonts w:hint="eastAsia"/>
            <w:noProof/>
          </w:rPr>
          <w:t>图</w:t>
        </w:r>
        <w:r w:rsidR="00B640EC" w:rsidRPr="00B640EC">
          <w:rPr>
            <w:rStyle w:val="a5"/>
            <w:noProof/>
          </w:rPr>
          <w:t xml:space="preserve">4.7 </w:t>
        </w:r>
        <w:r w:rsidR="00A33F3D">
          <w:rPr>
            <w:rStyle w:val="a5"/>
            <w:noProof/>
          </w:rPr>
          <w:t>模板</w:t>
        </w:r>
        <w:r w:rsidR="00B640EC" w:rsidRPr="00B640EC">
          <w:rPr>
            <w:rStyle w:val="a5"/>
            <w:rFonts w:hint="eastAsia"/>
            <w:noProof/>
          </w:rPr>
          <w:t>迁移任务之间的联系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_Toc471846167 \h </w:instrText>
        </w:r>
        <w:r w:rsidR="00B640EC" w:rsidRPr="00B640EC">
          <w:rPr>
            <w:noProof/>
            <w:webHidden/>
          </w:rPr>
        </w:r>
        <w:r w:rsidR="00B640EC" w:rsidRPr="00B640EC">
          <w:rPr>
            <w:noProof/>
            <w:webHidden/>
          </w:rPr>
          <w:fldChar w:fldCharType="separate"/>
        </w:r>
        <w:r w:rsidR="0097013A">
          <w:rPr>
            <w:noProof/>
            <w:webHidden/>
          </w:rPr>
          <w:t>36</w:t>
        </w:r>
        <w:r w:rsidR="00B640EC" w:rsidRPr="00B640EC">
          <w:rPr>
            <w:noProof/>
            <w:webHidden/>
          </w:rPr>
          <w:fldChar w:fldCharType="end"/>
        </w:r>
      </w:hyperlink>
    </w:p>
    <w:p w14:paraId="52093DAD" w14:textId="1DC7A7C1" w:rsidR="00B640EC" w:rsidRPr="00B640EC" w:rsidRDefault="003A67DD" w:rsidP="00B640EC">
      <w:pPr>
        <w:pStyle w:val="afe"/>
        <w:tabs>
          <w:tab w:val="right" w:leader="dot" w:pos="8380"/>
        </w:tabs>
        <w:ind w:left="960" w:hanging="480"/>
        <w:rPr>
          <w:rFonts w:cstheme="minorBidi"/>
          <w:noProof/>
          <w:sz w:val="21"/>
          <w:szCs w:val="22"/>
        </w:rPr>
      </w:pPr>
      <w:hyperlink w:anchor="_Toc471846168" w:history="1">
        <w:r w:rsidR="00B640EC" w:rsidRPr="00B640EC">
          <w:rPr>
            <w:rStyle w:val="a5"/>
            <w:rFonts w:hint="eastAsia"/>
            <w:noProof/>
          </w:rPr>
          <w:t>图</w:t>
        </w:r>
        <w:r w:rsidR="00B640EC" w:rsidRPr="00B640EC">
          <w:rPr>
            <w:rStyle w:val="a5"/>
            <w:noProof/>
          </w:rPr>
          <w:t xml:space="preserve">4.8 </w:t>
        </w:r>
        <w:r w:rsidR="002D05A8">
          <w:rPr>
            <w:rStyle w:val="a5"/>
            <w:noProof/>
          </w:rPr>
          <w:t>模板迁移</w:t>
        </w:r>
        <w:r w:rsidR="00B640EC" w:rsidRPr="00B640EC">
          <w:rPr>
            <w:rStyle w:val="a5"/>
            <w:rFonts w:hint="eastAsia"/>
            <w:noProof/>
          </w:rPr>
          <w:t>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_Toc471846168 \h </w:instrText>
        </w:r>
        <w:r w:rsidR="00B640EC" w:rsidRPr="00B640EC">
          <w:rPr>
            <w:noProof/>
            <w:webHidden/>
          </w:rPr>
        </w:r>
        <w:r w:rsidR="00B640EC" w:rsidRPr="00B640EC">
          <w:rPr>
            <w:noProof/>
            <w:webHidden/>
          </w:rPr>
          <w:fldChar w:fldCharType="separate"/>
        </w:r>
        <w:r w:rsidR="0097013A">
          <w:rPr>
            <w:noProof/>
            <w:webHidden/>
          </w:rPr>
          <w:t>37</w:t>
        </w:r>
        <w:r w:rsidR="00B640EC" w:rsidRPr="00B640EC">
          <w:rPr>
            <w:noProof/>
            <w:webHidden/>
          </w:rPr>
          <w:fldChar w:fldCharType="end"/>
        </w:r>
      </w:hyperlink>
    </w:p>
    <w:p w14:paraId="478FE905"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69" w:history="1">
        <w:r w:rsidR="00B640EC" w:rsidRPr="00B640EC">
          <w:rPr>
            <w:rStyle w:val="a5"/>
            <w:rFonts w:hint="eastAsia"/>
            <w:noProof/>
          </w:rPr>
          <w:t>图</w:t>
        </w:r>
        <w:r w:rsidR="00B640EC" w:rsidRPr="00B640EC">
          <w:rPr>
            <w:rStyle w:val="a5"/>
            <w:noProof/>
          </w:rPr>
          <w:t xml:space="preserve">4.9 </w:t>
        </w:r>
        <w:r w:rsidR="00B640EC" w:rsidRPr="00B640EC">
          <w:rPr>
            <w:rStyle w:val="a5"/>
            <w:rFonts w:hint="eastAsia"/>
            <w:noProof/>
          </w:rPr>
          <w:t>任务调度和生成日志流程图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_Toc471846169 \h </w:instrText>
        </w:r>
        <w:r w:rsidR="00B640EC" w:rsidRPr="00B640EC">
          <w:rPr>
            <w:noProof/>
            <w:webHidden/>
          </w:rPr>
        </w:r>
        <w:r w:rsidR="00B640EC" w:rsidRPr="00B640EC">
          <w:rPr>
            <w:noProof/>
            <w:webHidden/>
          </w:rPr>
          <w:fldChar w:fldCharType="separate"/>
        </w:r>
        <w:r w:rsidR="0097013A">
          <w:rPr>
            <w:noProof/>
            <w:webHidden/>
          </w:rPr>
          <w:t>38</w:t>
        </w:r>
        <w:r w:rsidR="00B640EC" w:rsidRPr="00B640EC">
          <w:rPr>
            <w:noProof/>
            <w:webHidden/>
          </w:rPr>
          <w:fldChar w:fldCharType="end"/>
        </w:r>
      </w:hyperlink>
    </w:p>
    <w:p w14:paraId="76EB301E"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70" w:history="1">
        <w:r w:rsidR="00B640EC" w:rsidRPr="00B640EC">
          <w:rPr>
            <w:rStyle w:val="a5"/>
            <w:rFonts w:hint="eastAsia"/>
            <w:noProof/>
          </w:rPr>
          <w:t>图</w:t>
        </w:r>
        <w:r w:rsidR="00B640EC" w:rsidRPr="00B640EC">
          <w:rPr>
            <w:rStyle w:val="a5"/>
            <w:noProof/>
          </w:rPr>
          <w:t xml:space="preserve">4.10 </w:t>
        </w:r>
        <w:r w:rsidR="00B640EC" w:rsidRPr="00B640EC">
          <w:rPr>
            <w:rStyle w:val="a5"/>
            <w:rFonts w:hint="eastAsia"/>
            <w:noProof/>
          </w:rPr>
          <w:t>调度进程相关类图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_Toc471846170 \h </w:instrText>
        </w:r>
        <w:r w:rsidR="00B640EC" w:rsidRPr="00B640EC">
          <w:rPr>
            <w:noProof/>
            <w:webHidden/>
          </w:rPr>
        </w:r>
        <w:r w:rsidR="00B640EC" w:rsidRPr="00B640EC">
          <w:rPr>
            <w:noProof/>
            <w:webHidden/>
          </w:rPr>
          <w:fldChar w:fldCharType="separate"/>
        </w:r>
        <w:r w:rsidR="0097013A">
          <w:rPr>
            <w:noProof/>
            <w:webHidden/>
          </w:rPr>
          <w:t>39</w:t>
        </w:r>
        <w:r w:rsidR="00B640EC" w:rsidRPr="00B640EC">
          <w:rPr>
            <w:noProof/>
            <w:webHidden/>
          </w:rPr>
          <w:fldChar w:fldCharType="end"/>
        </w:r>
      </w:hyperlink>
    </w:p>
    <w:p w14:paraId="37A1DDCB"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71" w:history="1">
        <w:r w:rsidR="00B640EC" w:rsidRPr="00B640EC">
          <w:rPr>
            <w:rStyle w:val="a5"/>
            <w:rFonts w:hint="eastAsia"/>
            <w:noProof/>
          </w:rPr>
          <w:t>图</w:t>
        </w:r>
        <w:r w:rsidR="00B640EC" w:rsidRPr="00B640EC">
          <w:rPr>
            <w:rStyle w:val="a5"/>
            <w:noProof/>
          </w:rPr>
          <w:t xml:space="preserve">4.11 </w:t>
        </w:r>
        <w:r w:rsidR="00B640EC" w:rsidRPr="00B640EC">
          <w:rPr>
            <w:rStyle w:val="a5"/>
            <w:rFonts w:hint="eastAsia"/>
            <w:noProof/>
          </w:rPr>
          <w:t>日志生成相关类图</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_Toc471846171 \h </w:instrText>
        </w:r>
        <w:r w:rsidR="00B640EC" w:rsidRPr="00B640EC">
          <w:rPr>
            <w:noProof/>
            <w:webHidden/>
          </w:rPr>
        </w:r>
        <w:r w:rsidR="00B640EC" w:rsidRPr="00B640EC">
          <w:rPr>
            <w:noProof/>
            <w:webHidden/>
          </w:rPr>
          <w:fldChar w:fldCharType="separate"/>
        </w:r>
        <w:r w:rsidR="0097013A">
          <w:rPr>
            <w:noProof/>
            <w:webHidden/>
          </w:rPr>
          <w:t>40</w:t>
        </w:r>
        <w:r w:rsidR="00B640EC" w:rsidRPr="00B640EC">
          <w:rPr>
            <w:noProof/>
            <w:webHidden/>
          </w:rPr>
          <w:fldChar w:fldCharType="end"/>
        </w:r>
      </w:hyperlink>
    </w:p>
    <w:p w14:paraId="57C687FE"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72" w:history="1">
        <w:r w:rsidR="00B640EC" w:rsidRPr="00B640EC">
          <w:rPr>
            <w:rStyle w:val="a5"/>
            <w:rFonts w:hint="eastAsia"/>
            <w:noProof/>
          </w:rPr>
          <w:t>图</w:t>
        </w:r>
        <w:r w:rsidR="00B640EC" w:rsidRPr="00B640EC">
          <w:rPr>
            <w:rStyle w:val="a5"/>
            <w:noProof/>
          </w:rPr>
          <w:t xml:space="preserve">5.1 </w:t>
        </w:r>
        <w:r w:rsidR="00B640EC" w:rsidRPr="00B640EC">
          <w:rPr>
            <w:rStyle w:val="a5"/>
            <w:rFonts w:hint="eastAsia"/>
            <w:noProof/>
          </w:rPr>
          <w:t>自动化管理系统首页</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_Toc471846172 \h </w:instrText>
        </w:r>
        <w:r w:rsidR="00B640EC" w:rsidRPr="00B640EC">
          <w:rPr>
            <w:noProof/>
            <w:webHidden/>
          </w:rPr>
        </w:r>
        <w:r w:rsidR="00B640EC" w:rsidRPr="00B640EC">
          <w:rPr>
            <w:noProof/>
            <w:webHidden/>
          </w:rPr>
          <w:fldChar w:fldCharType="separate"/>
        </w:r>
        <w:r w:rsidR="0097013A">
          <w:rPr>
            <w:noProof/>
            <w:webHidden/>
          </w:rPr>
          <w:t>44</w:t>
        </w:r>
        <w:r w:rsidR="00B640EC" w:rsidRPr="00B640EC">
          <w:rPr>
            <w:noProof/>
            <w:webHidden/>
          </w:rPr>
          <w:fldChar w:fldCharType="end"/>
        </w:r>
      </w:hyperlink>
    </w:p>
    <w:p w14:paraId="765BED8B"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73" w:history="1">
        <w:r w:rsidR="00B640EC" w:rsidRPr="00B640EC">
          <w:rPr>
            <w:rStyle w:val="a5"/>
            <w:rFonts w:hint="eastAsia"/>
            <w:noProof/>
          </w:rPr>
          <w:t>图</w:t>
        </w:r>
        <w:r w:rsidR="00B640EC" w:rsidRPr="00B640EC">
          <w:rPr>
            <w:rStyle w:val="a5"/>
            <w:noProof/>
          </w:rPr>
          <w:t xml:space="preserve">5.2 </w:t>
        </w:r>
        <w:r w:rsidR="00B640EC" w:rsidRPr="00B640EC">
          <w:rPr>
            <w:rStyle w:val="a5"/>
            <w:rFonts w:hint="eastAsia"/>
            <w:noProof/>
          </w:rPr>
          <w:t>点击查看</w:t>
        </w:r>
        <w:r w:rsidR="00B640EC" w:rsidRPr="00B640EC">
          <w:rPr>
            <w:rStyle w:val="a5"/>
            <w:noProof/>
          </w:rPr>
          <w:t>VM</w:t>
        </w:r>
        <w:r w:rsidR="00B640EC" w:rsidRPr="00B640EC">
          <w:rPr>
            <w:rStyle w:val="a5"/>
            <w:rFonts w:hint="eastAsia"/>
            <w:noProof/>
          </w:rPr>
          <w:t>详细信息</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_Toc471846173 \h </w:instrText>
        </w:r>
        <w:r w:rsidR="00B640EC" w:rsidRPr="00B640EC">
          <w:rPr>
            <w:noProof/>
            <w:webHidden/>
          </w:rPr>
        </w:r>
        <w:r w:rsidR="00B640EC" w:rsidRPr="00B640EC">
          <w:rPr>
            <w:noProof/>
            <w:webHidden/>
          </w:rPr>
          <w:fldChar w:fldCharType="separate"/>
        </w:r>
        <w:r w:rsidR="0097013A">
          <w:rPr>
            <w:noProof/>
            <w:webHidden/>
          </w:rPr>
          <w:t>45</w:t>
        </w:r>
        <w:r w:rsidR="00B640EC" w:rsidRPr="00B640EC">
          <w:rPr>
            <w:noProof/>
            <w:webHidden/>
          </w:rPr>
          <w:fldChar w:fldCharType="end"/>
        </w:r>
      </w:hyperlink>
    </w:p>
    <w:p w14:paraId="3FB4D845" w14:textId="77777777" w:rsidR="00B640EC" w:rsidRPr="00B640EC" w:rsidRDefault="003A67DD" w:rsidP="00B640EC">
      <w:pPr>
        <w:pStyle w:val="afe"/>
        <w:tabs>
          <w:tab w:val="right" w:leader="dot" w:pos="8380"/>
        </w:tabs>
        <w:ind w:left="960" w:hanging="480"/>
        <w:rPr>
          <w:rFonts w:cstheme="minorBidi"/>
          <w:noProof/>
          <w:sz w:val="21"/>
          <w:szCs w:val="22"/>
        </w:rPr>
      </w:pPr>
      <w:hyperlink w:anchor="_Toc471846174" w:history="1">
        <w:r w:rsidR="00B640EC" w:rsidRPr="00B640EC">
          <w:rPr>
            <w:rStyle w:val="a5"/>
            <w:rFonts w:hint="eastAsia"/>
            <w:noProof/>
          </w:rPr>
          <w:t>图</w:t>
        </w:r>
        <w:r w:rsidR="00B640EC" w:rsidRPr="00B640EC">
          <w:rPr>
            <w:rStyle w:val="a5"/>
            <w:noProof/>
          </w:rPr>
          <w:t xml:space="preserve">5.3 VM Pool </w:t>
        </w:r>
        <w:r w:rsidR="00B640EC" w:rsidRPr="00B640EC">
          <w:rPr>
            <w:rStyle w:val="a5"/>
            <w:rFonts w:hint="eastAsia"/>
            <w:noProof/>
          </w:rPr>
          <w:t>创建页面</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_Toc471846174 \h </w:instrText>
        </w:r>
        <w:r w:rsidR="00B640EC" w:rsidRPr="00B640EC">
          <w:rPr>
            <w:noProof/>
            <w:webHidden/>
          </w:rPr>
        </w:r>
        <w:r w:rsidR="00B640EC" w:rsidRPr="00B640EC">
          <w:rPr>
            <w:noProof/>
            <w:webHidden/>
          </w:rPr>
          <w:fldChar w:fldCharType="separate"/>
        </w:r>
        <w:r w:rsidR="0097013A">
          <w:rPr>
            <w:noProof/>
            <w:webHidden/>
          </w:rPr>
          <w:t>45</w:t>
        </w:r>
        <w:r w:rsidR="00B640EC" w:rsidRPr="00B640EC">
          <w:rPr>
            <w:noProof/>
            <w:webHidden/>
          </w:rPr>
          <w:fldChar w:fldCharType="end"/>
        </w:r>
      </w:hyperlink>
    </w:p>
    <w:p w14:paraId="17D9A2C4" w14:textId="77777777" w:rsidR="00B640EC" w:rsidRPr="00B640EC" w:rsidRDefault="003A67DD" w:rsidP="00B640EC">
      <w:pPr>
        <w:pStyle w:val="afe"/>
        <w:tabs>
          <w:tab w:val="right" w:leader="dot" w:pos="8380"/>
        </w:tabs>
        <w:ind w:left="960" w:hanging="480"/>
        <w:rPr>
          <w:rStyle w:val="a5"/>
          <w:noProof/>
        </w:rPr>
      </w:pPr>
      <w:hyperlink w:anchor="_Toc471846175" w:history="1">
        <w:r w:rsidR="00B640EC" w:rsidRPr="00B640EC">
          <w:rPr>
            <w:rStyle w:val="a5"/>
            <w:rFonts w:hint="eastAsia"/>
            <w:noProof/>
          </w:rPr>
          <w:t>图</w:t>
        </w:r>
        <w:r w:rsidR="00B640EC" w:rsidRPr="00B640EC">
          <w:rPr>
            <w:rStyle w:val="a5"/>
            <w:noProof/>
          </w:rPr>
          <w:t>5.4 VM Pool</w:t>
        </w:r>
        <w:r w:rsidR="00B640EC" w:rsidRPr="00B640EC">
          <w:rPr>
            <w:rStyle w:val="a5"/>
            <w:rFonts w:hint="eastAsia"/>
            <w:noProof/>
          </w:rPr>
          <w:t>创建请求提交完成提示</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_Toc471846175 \h </w:instrText>
        </w:r>
        <w:r w:rsidR="00B640EC" w:rsidRPr="00B640EC">
          <w:rPr>
            <w:rStyle w:val="a5"/>
            <w:noProof/>
            <w:webHidden/>
          </w:rPr>
        </w:r>
        <w:r w:rsidR="00B640EC" w:rsidRPr="00B640EC">
          <w:rPr>
            <w:rStyle w:val="a5"/>
            <w:noProof/>
            <w:webHidden/>
          </w:rPr>
          <w:fldChar w:fldCharType="separate"/>
        </w:r>
        <w:r w:rsidR="0097013A">
          <w:rPr>
            <w:rStyle w:val="a5"/>
            <w:noProof/>
            <w:webHidden/>
          </w:rPr>
          <w:t>46</w:t>
        </w:r>
        <w:r w:rsidR="00B640EC" w:rsidRPr="00B640EC">
          <w:rPr>
            <w:rStyle w:val="a5"/>
            <w:noProof/>
            <w:webHidden/>
          </w:rPr>
          <w:fldChar w:fldCharType="end"/>
        </w:r>
      </w:hyperlink>
    </w:p>
    <w:p w14:paraId="1345E890" w14:textId="77777777" w:rsidR="00B640EC" w:rsidRPr="00B640EC" w:rsidRDefault="003A67DD" w:rsidP="00B640EC">
      <w:pPr>
        <w:pStyle w:val="afe"/>
        <w:tabs>
          <w:tab w:val="right" w:leader="dot" w:pos="8380"/>
        </w:tabs>
        <w:ind w:left="960" w:hanging="480"/>
        <w:rPr>
          <w:rStyle w:val="a5"/>
          <w:noProof/>
        </w:rPr>
      </w:pPr>
      <w:hyperlink w:anchor="_Toc471846176" w:history="1">
        <w:r w:rsidR="00B640EC" w:rsidRPr="00B640EC">
          <w:rPr>
            <w:rStyle w:val="a5"/>
            <w:rFonts w:hint="eastAsia"/>
            <w:noProof/>
          </w:rPr>
          <w:t>图</w:t>
        </w:r>
        <w:r w:rsidR="00B640EC" w:rsidRPr="00B640EC">
          <w:rPr>
            <w:rStyle w:val="a5"/>
            <w:noProof/>
          </w:rPr>
          <w:t xml:space="preserve"> 5.5 </w:t>
        </w:r>
        <w:r w:rsidR="00B640EC" w:rsidRPr="00B640EC">
          <w:rPr>
            <w:rStyle w:val="a5"/>
            <w:rFonts w:hint="eastAsia"/>
            <w:noProof/>
          </w:rPr>
          <w:t>编辑</w:t>
        </w:r>
        <w:r w:rsidR="00B640EC" w:rsidRPr="00B640EC">
          <w:rPr>
            <w:rStyle w:val="a5"/>
            <w:noProof/>
          </w:rPr>
          <w:t xml:space="preserve">VM Pool </w:t>
        </w:r>
        <w:r w:rsidR="00B640EC" w:rsidRPr="00B640EC">
          <w:rPr>
            <w:rStyle w:val="a5"/>
            <w:rFonts w:hint="eastAsia"/>
            <w:noProof/>
          </w:rPr>
          <w:t>页面</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_Toc471846176 \h </w:instrText>
        </w:r>
        <w:r w:rsidR="00B640EC" w:rsidRPr="00B640EC">
          <w:rPr>
            <w:rStyle w:val="a5"/>
            <w:noProof/>
            <w:webHidden/>
          </w:rPr>
        </w:r>
        <w:r w:rsidR="00B640EC" w:rsidRPr="00B640EC">
          <w:rPr>
            <w:rStyle w:val="a5"/>
            <w:noProof/>
            <w:webHidden/>
          </w:rPr>
          <w:fldChar w:fldCharType="separate"/>
        </w:r>
        <w:r w:rsidR="0097013A">
          <w:rPr>
            <w:rStyle w:val="a5"/>
            <w:noProof/>
            <w:webHidden/>
          </w:rPr>
          <w:t>46</w:t>
        </w:r>
        <w:r w:rsidR="00B640EC" w:rsidRPr="00B640EC">
          <w:rPr>
            <w:rStyle w:val="a5"/>
            <w:noProof/>
            <w:webHidden/>
          </w:rPr>
          <w:fldChar w:fldCharType="end"/>
        </w:r>
      </w:hyperlink>
    </w:p>
    <w:p w14:paraId="7BF787FE" w14:textId="77777777" w:rsidR="00B640EC" w:rsidRPr="00B640EC" w:rsidRDefault="003A67DD" w:rsidP="00B640EC">
      <w:pPr>
        <w:pStyle w:val="afe"/>
        <w:tabs>
          <w:tab w:val="right" w:leader="dot" w:pos="8380"/>
        </w:tabs>
        <w:ind w:left="960" w:hanging="480"/>
        <w:rPr>
          <w:rStyle w:val="a5"/>
          <w:noProof/>
        </w:rPr>
      </w:pPr>
      <w:hyperlink w:anchor="_Toc471846177" w:history="1">
        <w:r w:rsidR="00B640EC" w:rsidRPr="00B640EC">
          <w:rPr>
            <w:rStyle w:val="a5"/>
            <w:rFonts w:hint="eastAsia"/>
            <w:noProof/>
          </w:rPr>
          <w:t>图</w:t>
        </w:r>
        <w:r w:rsidR="00B640EC" w:rsidRPr="00B640EC">
          <w:rPr>
            <w:rStyle w:val="a5"/>
            <w:noProof/>
          </w:rPr>
          <w:t xml:space="preserve">5.6 </w:t>
        </w:r>
        <w:r w:rsidR="00B640EC" w:rsidRPr="00B640EC">
          <w:rPr>
            <w:rStyle w:val="a5"/>
            <w:rFonts w:hint="eastAsia"/>
            <w:noProof/>
          </w:rPr>
          <w:t>请求编辑</w:t>
        </w:r>
        <w:r w:rsidR="00B640EC" w:rsidRPr="00B640EC">
          <w:rPr>
            <w:rStyle w:val="a5"/>
            <w:noProof/>
          </w:rPr>
          <w:t>VM Pool</w:t>
        </w:r>
        <w:r w:rsidR="00B640EC" w:rsidRPr="00B640EC">
          <w:rPr>
            <w:rStyle w:val="a5"/>
            <w:rFonts w:hint="eastAsia"/>
            <w:noProof/>
          </w:rPr>
          <w:t>提交成功提示</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_Toc471846177 \h </w:instrText>
        </w:r>
        <w:r w:rsidR="00B640EC" w:rsidRPr="00B640EC">
          <w:rPr>
            <w:rStyle w:val="a5"/>
            <w:noProof/>
            <w:webHidden/>
          </w:rPr>
        </w:r>
        <w:r w:rsidR="00B640EC" w:rsidRPr="00B640EC">
          <w:rPr>
            <w:rStyle w:val="a5"/>
            <w:noProof/>
            <w:webHidden/>
          </w:rPr>
          <w:fldChar w:fldCharType="separate"/>
        </w:r>
        <w:r w:rsidR="0097013A">
          <w:rPr>
            <w:rStyle w:val="a5"/>
            <w:noProof/>
            <w:webHidden/>
          </w:rPr>
          <w:t>47</w:t>
        </w:r>
        <w:r w:rsidR="00B640EC" w:rsidRPr="00B640EC">
          <w:rPr>
            <w:rStyle w:val="a5"/>
            <w:noProof/>
            <w:webHidden/>
          </w:rPr>
          <w:fldChar w:fldCharType="end"/>
        </w:r>
      </w:hyperlink>
    </w:p>
    <w:p w14:paraId="62291781" w14:textId="09DD7E07" w:rsidR="00B640EC" w:rsidRPr="00B640EC" w:rsidRDefault="003A67DD" w:rsidP="00B640EC">
      <w:pPr>
        <w:pStyle w:val="afe"/>
        <w:tabs>
          <w:tab w:val="right" w:leader="dot" w:pos="8380"/>
        </w:tabs>
        <w:ind w:left="960" w:hanging="480"/>
        <w:rPr>
          <w:rStyle w:val="a5"/>
          <w:noProof/>
        </w:rPr>
      </w:pPr>
      <w:hyperlink w:anchor="_Toc471846178" w:history="1">
        <w:r w:rsidR="00B640EC" w:rsidRPr="00B640EC">
          <w:rPr>
            <w:rStyle w:val="a5"/>
            <w:rFonts w:hint="eastAsia"/>
            <w:noProof/>
          </w:rPr>
          <w:t>图</w:t>
        </w:r>
        <w:r w:rsidR="00B640EC" w:rsidRPr="00B640EC">
          <w:rPr>
            <w:rStyle w:val="a5"/>
            <w:noProof/>
          </w:rPr>
          <w:t xml:space="preserve">5.7 </w:t>
        </w:r>
        <w:r w:rsidR="002D05A8">
          <w:rPr>
            <w:rStyle w:val="a5"/>
            <w:noProof/>
          </w:rPr>
          <w:t>模板迁移</w:t>
        </w:r>
        <w:r w:rsidR="00B640EC" w:rsidRPr="00B640EC">
          <w:rPr>
            <w:rStyle w:val="a5"/>
            <w:rFonts w:hint="eastAsia"/>
            <w:noProof/>
          </w:rPr>
          <w:t>页面</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_Toc471846178 \h </w:instrText>
        </w:r>
        <w:r w:rsidR="00B640EC" w:rsidRPr="00B640EC">
          <w:rPr>
            <w:rStyle w:val="a5"/>
            <w:noProof/>
            <w:webHidden/>
          </w:rPr>
        </w:r>
        <w:r w:rsidR="00B640EC" w:rsidRPr="00B640EC">
          <w:rPr>
            <w:rStyle w:val="a5"/>
            <w:noProof/>
            <w:webHidden/>
          </w:rPr>
          <w:fldChar w:fldCharType="separate"/>
        </w:r>
        <w:r w:rsidR="0097013A">
          <w:rPr>
            <w:rStyle w:val="a5"/>
            <w:noProof/>
            <w:webHidden/>
          </w:rPr>
          <w:t>47</w:t>
        </w:r>
        <w:r w:rsidR="00B640EC" w:rsidRPr="00B640EC">
          <w:rPr>
            <w:rStyle w:val="a5"/>
            <w:noProof/>
            <w:webHidden/>
          </w:rPr>
          <w:fldChar w:fldCharType="end"/>
        </w:r>
      </w:hyperlink>
    </w:p>
    <w:p w14:paraId="5D778FFF" w14:textId="7E432C5C" w:rsidR="00B640EC" w:rsidRPr="00B640EC" w:rsidRDefault="003A67DD" w:rsidP="00B640EC">
      <w:pPr>
        <w:pStyle w:val="afe"/>
        <w:tabs>
          <w:tab w:val="right" w:leader="dot" w:pos="8380"/>
        </w:tabs>
        <w:ind w:left="960" w:hanging="480"/>
        <w:rPr>
          <w:rStyle w:val="a5"/>
          <w:noProof/>
        </w:rPr>
      </w:pPr>
      <w:hyperlink w:anchor="_Toc471846179" w:history="1">
        <w:r w:rsidR="00B640EC" w:rsidRPr="00B640EC">
          <w:rPr>
            <w:rStyle w:val="a5"/>
            <w:rFonts w:hint="eastAsia"/>
            <w:noProof/>
          </w:rPr>
          <w:t>图</w:t>
        </w:r>
        <w:r w:rsidR="00B640EC" w:rsidRPr="00B640EC">
          <w:rPr>
            <w:rStyle w:val="a5"/>
            <w:noProof/>
          </w:rPr>
          <w:t xml:space="preserve">5.8 </w:t>
        </w:r>
        <w:r w:rsidR="00B640EC" w:rsidRPr="00B640EC">
          <w:rPr>
            <w:rStyle w:val="a5"/>
            <w:rFonts w:hint="eastAsia"/>
            <w:noProof/>
          </w:rPr>
          <w:t>请求</w:t>
        </w:r>
        <w:r w:rsidR="00A33F3D">
          <w:rPr>
            <w:rStyle w:val="a5"/>
            <w:noProof/>
          </w:rPr>
          <w:t>模板</w:t>
        </w:r>
        <w:r w:rsidR="00B640EC" w:rsidRPr="00B640EC">
          <w:rPr>
            <w:rStyle w:val="a5"/>
            <w:rFonts w:hint="eastAsia"/>
            <w:noProof/>
          </w:rPr>
          <w:t>迁移提交成功提示</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_Toc471846179 \h </w:instrText>
        </w:r>
        <w:r w:rsidR="00B640EC" w:rsidRPr="00B640EC">
          <w:rPr>
            <w:rStyle w:val="a5"/>
            <w:noProof/>
            <w:webHidden/>
          </w:rPr>
        </w:r>
        <w:r w:rsidR="00B640EC" w:rsidRPr="00B640EC">
          <w:rPr>
            <w:rStyle w:val="a5"/>
            <w:noProof/>
            <w:webHidden/>
          </w:rPr>
          <w:fldChar w:fldCharType="separate"/>
        </w:r>
        <w:r w:rsidR="0097013A">
          <w:rPr>
            <w:rStyle w:val="a5"/>
            <w:noProof/>
            <w:webHidden/>
          </w:rPr>
          <w:t>48</w:t>
        </w:r>
        <w:r w:rsidR="00B640EC" w:rsidRPr="00B640EC">
          <w:rPr>
            <w:rStyle w:val="a5"/>
            <w:noProof/>
            <w:webHidden/>
          </w:rPr>
          <w:fldChar w:fldCharType="end"/>
        </w:r>
      </w:hyperlink>
    </w:p>
    <w:p w14:paraId="4EDC0533" w14:textId="77777777" w:rsidR="00B640EC" w:rsidRPr="00B640EC" w:rsidRDefault="003A67DD" w:rsidP="00B640EC">
      <w:pPr>
        <w:pStyle w:val="afe"/>
        <w:tabs>
          <w:tab w:val="right" w:leader="dot" w:pos="8380"/>
        </w:tabs>
        <w:ind w:left="960" w:hanging="480"/>
        <w:rPr>
          <w:rStyle w:val="a5"/>
          <w:noProof/>
        </w:rPr>
      </w:pPr>
      <w:hyperlink w:anchor="_Toc471846180" w:history="1">
        <w:r w:rsidR="00B640EC" w:rsidRPr="00B640EC">
          <w:rPr>
            <w:rStyle w:val="a5"/>
            <w:rFonts w:hint="eastAsia"/>
            <w:noProof/>
          </w:rPr>
          <w:t>图</w:t>
        </w:r>
        <w:r w:rsidR="00B640EC" w:rsidRPr="00B640EC">
          <w:rPr>
            <w:rStyle w:val="a5"/>
            <w:noProof/>
          </w:rPr>
          <w:t>5.9</w:t>
        </w:r>
        <w:r w:rsidR="00B640EC" w:rsidRPr="00B640EC">
          <w:rPr>
            <w:rStyle w:val="a5"/>
            <w:rFonts w:hint="eastAsia"/>
            <w:noProof/>
          </w:rPr>
          <w:t>任务为执行之前的数据库中信息</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_Toc471846180 \h </w:instrText>
        </w:r>
        <w:r w:rsidR="00B640EC" w:rsidRPr="00B640EC">
          <w:rPr>
            <w:rStyle w:val="a5"/>
            <w:noProof/>
            <w:webHidden/>
          </w:rPr>
        </w:r>
        <w:r w:rsidR="00B640EC" w:rsidRPr="00B640EC">
          <w:rPr>
            <w:rStyle w:val="a5"/>
            <w:noProof/>
            <w:webHidden/>
          </w:rPr>
          <w:fldChar w:fldCharType="separate"/>
        </w:r>
        <w:r w:rsidR="0097013A">
          <w:rPr>
            <w:rStyle w:val="a5"/>
            <w:noProof/>
            <w:webHidden/>
          </w:rPr>
          <w:t>48</w:t>
        </w:r>
        <w:r w:rsidR="00B640EC" w:rsidRPr="00B640EC">
          <w:rPr>
            <w:rStyle w:val="a5"/>
            <w:noProof/>
            <w:webHidden/>
          </w:rPr>
          <w:fldChar w:fldCharType="end"/>
        </w:r>
      </w:hyperlink>
    </w:p>
    <w:p w14:paraId="69C04E04" w14:textId="77777777" w:rsidR="00B640EC" w:rsidRPr="00B640EC" w:rsidRDefault="003A67DD" w:rsidP="00B640EC">
      <w:pPr>
        <w:pStyle w:val="afe"/>
        <w:tabs>
          <w:tab w:val="right" w:leader="dot" w:pos="8380"/>
        </w:tabs>
        <w:ind w:left="960" w:hanging="480"/>
        <w:rPr>
          <w:rStyle w:val="a5"/>
          <w:noProof/>
        </w:rPr>
      </w:pPr>
      <w:hyperlink w:anchor="_Toc471846181" w:history="1">
        <w:r w:rsidR="00B640EC" w:rsidRPr="00B640EC">
          <w:rPr>
            <w:rStyle w:val="a5"/>
            <w:rFonts w:hint="eastAsia"/>
            <w:noProof/>
          </w:rPr>
          <w:t>图</w:t>
        </w:r>
        <w:r w:rsidR="00B640EC" w:rsidRPr="00B640EC">
          <w:rPr>
            <w:rStyle w:val="a5"/>
            <w:noProof/>
          </w:rPr>
          <w:t>5.10</w:t>
        </w:r>
        <w:r w:rsidR="00B640EC" w:rsidRPr="00B640EC">
          <w:rPr>
            <w:rStyle w:val="a5"/>
            <w:rFonts w:hint="eastAsia"/>
            <w:noProof/>
          </w:rPr>
          <w:t>任务被调度执行之后数据库的信息</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_Toc471846181 \h </w:instrText>
        </w:r>
        <w:r w:rsidR="00B640EC" w:rsidRPr="00B640EC">
          <w:rPr>
            <w:rStyle w:val="a5"/>
            <w:noProof/>
            <w:webHidden/>
          </w:rPr>
        </w:r>
        <w:r w:rsidR="00B640EC" w:rsidRPr="00B640EC">
          <w:rPr>
            <w:rStyle w:val="a5"/>
            <w:noProof/>
            <w:webHidden/>
          </w:rPr>
          <w:fldChar w:fldCharType="separate"/>
        </w:r>
        <w:r w:rsidR="0097013A">
          <w:rPr>
            <w:rStyle w:val="a5"/>
            <w:noProof/>
            <w:webHidden/>
          </w:rPr>
          <w:t>48</w:t>
        </w:r>
        <w:r w:rsidR="00B640EC" w:rsidRPr="00B640EC">
          <w:rPr>
            <w:rStyle w:val="a5"/>
            <w:noProof/>
            <w:webHidden/>
          </w:rPr>
          <w:fldChar w:fldCharType="end"/>
        </w:r>
      </w:hyperlink>
    </w:p>
    <w:p w14:paraId="117DDD27" w14:textId="77777777" w:rsidR="00B640EC" w:rsidRPr="00B640EC" w:rsidRDefault="003A67DD" w:rsidP="00B640EC">
      <w:pPr>
        <w:pStyle w:val="afe"/>
        <w:tabs>
          <w:tab w:val="right" w:leader="dot" w:pos="8380"/>
        </w:tabs>
        <w:ind w:left="960" w:hanging="480"/>
        <w:rPr>
          <w:rStyle w:val="a5"/>
          <w:noProof/>
        </w:rPr>
      </w:pPr>
      <w:hyperlink w:anchor="_Toc471846182" w:history="1">
        <w:r w:rsidR="00B640EC" w:rsidRPr="00B640EC">
          <w:rPr>
            <w:rStyle w:val="a5"/>
            <w:rFonts w:hint="eastAsia"/>
            <w:noProof/>
          </w:rPr>
          <w:t>图</w:t>
        </w:r>
        <w:r w:rsidR="00B640EC" w:rsidRPr="00B640EC">
          <w:rPr>
            <w:rStyle w:val="a5"/>
            <w:noProof/>
          </w:rPr>
          <w:t>5.11 RHEVM</w:t>
        </w:r>
        <w:r w:rsidR="00B640EC" w:rsidRPr="00B640EC">
          <w:rPr>
            <w:rStyle w:val="a5"/>
            <w:rFonts w:hint="eastAsia"/>
            <w:noProof/>
          </w:rPr>
          <w:t>中</w:t>
        </w:r>
        <w:r w:rsidR="00B640EC" w:rsidRPr="00B640EC">
          <w:rPr>
            <w:rStyle w:val="a5"/>
            <w:noProof/>
          </w:rPr>
          <w:t>VM Pool</w:t>
        </w:r>
        <w:r w:rsidR="00B640EC" w:rsidRPr="00B640EC">
          <w:rPr>
            <w:rStyle w:val="a5"/>
            <w:rFonts w:hint="eastAsia"/>
            <w:noProof/>
          </w:rPr>
          <w:t>信息</w:t>
        </w:r>
        <w:r w:rsidR="00B640EC" w:rsidRPr="00B640EC">
          <w:rPr>
            <w:rStyle w:val="a5"/>
            <w:noProof/>
            <w:webHidden/>
          </w:rPr>
          <w:tab/>
        </w:r>
        <w:r w:rsidR="00B640EC" w:rsidRPr="00B640EC">
          <w:rPr>
            <w:rStyle w:val="a5"/>
            <w:noProof/>
            <w:webHidden/>
          </w:rPr>
          <w:fldChar w:fldCharType="begin"/>
        </w:r>
        <w:r w:rsidR="00B640EC" w:rsidRPr="00B640EC">
          <w:rPr>
            <w:rStyle w:val="a5"/>
            <w:noProof/>
            <w:webHidden/>
          </w:rPr>
          <w:instrText xml:space="preserve"> PAGEREF _Toc471846182 \h </w:instrText>
        </w:r>
        <w:r w:rsidR="00B640EC" w:rsidRPr="00B640EC">
          <w:rPr>
            <w:rStyle w:val="a5"/>
            <w:noProof/>
            <w:webHidden/>
          </w:rPr>
        </w:r>
        <w:r w:rsidR="00B640EC" w:rsidRPr="00B640EC">
          <w:rPr>
            <w:rStyle w:val="a5"/>
            <w:noProof/>
            <w:webHidden/>
          </w:rPr>
          <w:fldChar w:fldCharType="separate"/>
        </w:r>
        <w:r w:rsidR="0097013A">
          <w:rPr>
            <w:rStyle w:val="a5"/>
            <w:noProof/>
            <w:webHidden/>
          </w:rPr>
          <w:t>49</w:t>
        </w:r>
        <w:r w:rsidR="00B640EC" w:rsidRPr="00B640EC">
          <w:rPr>
            <w:rStyle w:val="a5"/>
            <w:noProof/>
            <w:webHidden/>
          </w:rPr>
          <w:fldChar w:fldCharType="end"/>
        </w:r>
      </w:hyperlink>
    </w:p>
    <w:p w14:paraId="1E8B8EF3" w14:textId="77777777" w:rsidR="00B640EC" w:rsidRDefault="009C37A0" w:rsidP="00602EF0">
      <w:pPr>
        <w:pStyle w:val="11"/>
        <w:rPr>
          <w:noProof/>
        </w:rPr>
      </w:pPr>
      <w:r w:rsidRPr="0077333E">
        <w:rPr>
          <w:rFonts w:ascii="Times New Roman" w:hAnsi="Times New Roman"/>
          <w:b w:val="0"/>
          <w:bCs w:val="0"/>
          <w:sz w:val="24"/>
        </w:rPr>
        <w:lastRenderedPageBreak/>
        <w:fldChar w:fldCharType="end"/>
      </w:r>
      <w:bookmarkStart w:id="11" w:name="_Toc475743647"/>
      <w:bookmarkStart w:id="12" w:name="_Toc475806776"/>
      <w:r w:rsidR="00602EF0" w:rsidRPr="00602EF0">
        <w:rPr>
          <w:rFonts w:hint="eastAsia"/>
        </w:rPr>
        <w:t>表目录</w:t>
      </w:r>
      <w:bookmarkEnd w:id="11"/>
      <w:bookmarkEnd w:id="12"/>
      <w:r w:rsidR="00612BC8" w:rsidRPr="0077333E">
        <w:rPr>
          <w:rFonts w:ascii="Times New Roman" w:hAnsi="Times New Roman"/>
          <w:b w:val="0"/>
          <w:bCs w:val="0"/>
          <w:sz w:val="24"/>
        </w:rPr>
        <w:fldChar w:fldCharType="begin"/>
      </w:r>
      <w:r w:rsidR="00612BC8" w:rsidRPr="0077333E">
        <w:rPr>
          <w:rFonts w:ascii="Times New Roman" w:hAnsi="Times New Roman"/>
          <w:b w:val="0"/>
          <w:bCs w:val="0"/>
          <w:sz w:val="24"/>
        </w:rPr>
        <w:instrText xml:space="preserve"> TOC \h \z \t "</w:instrText>
      </w:r>
      <w:r w:rsidR="00612BC8" w:rsidRPr="0077333E">
        <w:rPr>
          <w:rFonts w:ascii="Times New Roman" w:hAnsi="Times New Roman"/>
          <w:b w:val="0"/>
          <w:bCs w:val="0"/>
          <w:sz w:val="24"/>
        </w:rPr>
        <w:instrText>表目录</w:instrText>
      </w:r>
      <w:r w:rsidR="00612BC8" w:rsidRPr="0077333E">
        <w:rPr>
          <w:rFonts w:ascii="Times New Roman" w:hAnsi="Times New Roman"/>
          <w:b w:val="0"/>
          <w:bCs w:val="0"/>
          <w:sz w:val="24"/>
        </w:rPr>
        <w:instrText xml:space="preserve">" \c </w:instrText>
      </w:r>
      <w:r w:rsidR="00612BC8" w:rsidRPr="0077333E">
        <w:rPr>
          <w:rFonts w:ascii="Times New Roman" w:hAnsi="Times New Roman"/>
          <w:b w:val="0"/>
          <w:bCs w:val="0"/>
          <w:sz w:val="24"/>
        </w:rPr>
        <w:fldChar w:fldCharType="separate"/>
      </w:r>
    </w:p>
    <w:p w14:paraId="6AF7BC11"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3" w:history="1">
        <w:r w:rsidR="00B640EC" w:rsidRPr="00B640EC">
          <w:rPr>
            <w:rStyle w:val="a5"/>
            <w:rFonts w:hint="eastAsia"/>
            <w:noProof/>
          </w:rPr>
          <w:t>表</w:t>
        </w:r>
        <w:r w:rsidR="00B640EC" w:rsidRPr="00B640EC">
          <w:rPr>
            <w:rStyle w:val="a5"/>
            <w:noProof/>
          </w:rPr>
          <w:t>2.1</w:t>
        </w:r>
        <w:r w:rsidR="00B640EC" w:rsidRPr="00B640EC">
          <w:rPr>
            <w:rStyle w:val="a5"/>
            <w:rFonts w:hint="eastAsia"/>
            <w:noProof/>
          </w:rPr>
          <w:t>搜索查询</w:t>
        </w:r>
        <w:r w:rsidR="00B640EC" w:rsidRPr="00B640EC">
          <w:rPr>
            <w:rStyle w:val="a5"/>
            <w:noProof/>
          </w:rPr>
          <w:t xml:space="preserve"> URI </w:t>
        </w:r>
        <w:r w:rsidR="00B640EC" w:rsidRPr="00B640EC">
          <w:rPr>
            <w:rStyle w:val="a5"/>
            <w:rFonts w:hint="eastAsia"/>
            <w:noProof/>
          </w:rPr>
          <w:t>相关的关系</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_Toc471846183 \h </w:instrText>
        </w:r>
        <w:r w:rsidR="00B640EC" w:rsidRPr="00B640EC">
          <w:rPr>
            <w:noProof/>
            <w:webHidden/>
          </w:rPr>
        </w:r>
        <w:r w:rsidR="00B640EC" w:rsidRPr="00B640EC">
          <w:rPr>
            <w:noProof/>
            <w:webHidden/>
          </w:rPr>
          <w:fldChar w:fldCharType="separate"/>
        </w:r>
        <w:r w:rsidR="0097013A">
          <w:rPr>
            <w:noProof/>
            <w:webHidden/>
          </w:rPr>
          <w:t>15</w:t>
        </w:r>
        <w:r w:rsidR="00B640EC" w:rsidRPr="00B640EC">
          <w:rPr>
            <w:noProof/>
            <w:webHidden/>
          </w:rPr>
          <w:fldChar w:fldCharType="end"/>
        </w:r>
      </w:hyperlink>
    </w:p>
    <w:p w14:paraId="3CF6D66E"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4" w:history="1">
        <w:r w:rsidR="00B640EC" w:rsidRPr="00B640EC">
          <w:rPr>
            <w:rStyle w:val="a5"/>
            <w:rFonts w:hint="eastAsia"/>
            <w:noProof/>
          </w:rPr>
          <w:t>表</w:t>
        </w:r>
        <w:r w:rsidR="00B640EC" w:rsidRPr="00B640EC">
          <w:rPr>
            <w:rStyle w:val="a5"/>
            <w:noProof/>
          </w:rPr>
          <w:t xml:space="preserve">4.1 VM </w:t>
        </w:r>
        <w:r w:rsidR="00B640EC" w:rsidRPr="00B640EC">
          <w:rPr>
            <w:rStyle w:val="a5"/>
            <w:rFonts w:hint="eastAsia"/>
            <w:noProof/>
          </w:rPr>
          <w:t>表结构</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_Toc471846184 \h </w:instrText>
        </w:r>
        <w:r w:rsidR="00B640EC" w:rsidRPr="00B640EC">
          <w:rPr>
            <w:noProof/>
            <w:webHidden/>
          </w:rPr>
        </w:r>
        <w:r w:rsidR="00B640EC" w:rsidRPr="00B640EC">
          <w:rPr>
            <w:noProof/>
            <w:webHidden/>
          </w:rPr>
          <w:fldChar w:fldCharType="separate"/>
        </w:r>
        <w:r w:rsidR="0097013A">
          <w:rPr>
            <w:noProof/>
            <w:webHidden/>
          </w:rPr>
          <w:t>31</w:t>
        </w:r>
        <w:r w:rsidR="00B640EC" w:rsidRPr="00B640EC">
          <w:rPr>
            <w:noProof/>
            <w:webHidden/>
          </w:rPr>
          <w:fldChar w:fldCharType="end"/>
        </w:r>
      </w:hyperlink>
    </w:p>
    <w:p w14:paraId="648D1658"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5" w:history="1">
        <w:r w:rsidR="00B640EC" w:rsidRPr="00B640EC">
          <w:rPr>
            <w:rStyle w:val="a5"/>
            <w:rFonts w:hint="eastAsia"/>
            <w:noProof/>
          </w:rPr>
          <w:t>表</w:t>
        </w:r>
        <w:r w:rsidR="00B640EC" w:rsidRPr="00B640EC">
          <w:rPr>
            <w:rStyle w:val="a5"/>
            <w:noProof/>
          </w:rPr>
          <w:t>4.2 VM Pool</w:t>
        </w:r>
        <w:r w:rsidR="00B640EC" w:rsidRPr="00B640EC">
          <w:rPr>
            <w:rStyle w:val="a5"/>
            <w:rFonts w:hint="eastAsia"/>
            <w:noProof/>
          </w:rPr>
          <w:t>表结构</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_Toc471846185 \h </w:instrText>
        </w:r>
        <w:r w:rsidR="00B640EC" w:rsidRPr="00B640EC">
          <w:rPr>
            <w:noProof/>
            <w:webHidden/>
          </w:rPr>
        </w:r>
        <w:r w:rsidR="00B640EC" w:rsidRPr="00B640EC">
          <w:rPr>
            <w:noProof/>
            <w:webHidden/>
          </w:rPr>
          <w:fldChar w:fldCharType="separate"/>
        </w:r>
        <w:r w:rsidR="0097013A">
          <w:rPr>
            <w:noProof/>
            <w:webHidden/>
          </w:rPr>
          <w:t>32</w:t>
        </w:r>
        <w:r w:rsidR="00B640EC" w:rsidRPr="00B640EC">
          <w:rPr>
            <w:noProof/>
            <w:webHidden/>
          </w:rPr>
          <w:fldChar w:fldCharType="end"/>
        </w:r>
      </w:hyperlink>
    </w:p>
    <w:p w14:paraId="139F2CC0" w14:textId="7CFAB0C4"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6" w:history="1">
        <w:r w:rsidR="00B640EC" w:rsidRPr="00B640EC">
          <w:rPr>
            <w:rStyle w:val="a5"/>
            <w:rFonts w:hint="eastAsia"/>
            <w:noProof/>
          </w:rPr>
          <w:t>表</w:t>
        </w:r>
        <w:r w:rsidR="00B640EC" w:rsidRPr="00B640EC">
          <w:rPr>
            <w:rStyle w:val="a5"/>
            <w:noProof/>
          </w:rPr>
          <w:t xml:space="preserve">4.3 </w:t>
        </w:r>
        <w:r w:rsidR="00A33F3D">
          <w:rPr>
            <w:rStyle w:val="a5"/>
            <w:noProof/>
          </w:rPr>
          <w:t>模板</w:t>
        </w:r>
        <w:r w:rsidR="00B640EC" w:rsidRPr="00B640EC">
          <w:rPr>
            <w:rStyle w:val="a5"/>
            <w:rFonts w:hint="eastAsia"/>
            <w:noProof/>
          </w:rPr>
          <w:t>表结构</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_Toc471846186 \h </w:instrText>
        </w:r>
        <w:r w:rsidR="00B640EC" w:rsidRPr="00B640EC">
          <w:rPr>
            <w:noProof/>
            <w:webHidden/>
          </w:rPr>
        </w:r>
        <w:r w:rsidR="00B640EC" w:rsidRPr="00B640EC">
          <w:rPr>
            <w:noProof/>
            <w:webHidden/>
          </w:rPr>
          <w:fldChar w:fldCharType="separate"/>
        </w:r>
        <w:r w:rsidR="0097013A">
          <w:rPr>
            <w:noProof/>
            <w:webHidden/>
          </w:rPr>
          <w:t>32</w:t>
        </w:r>
        <w:r w:rsidR="00B640EC" w:rsidRPr="00B640EC">
          <w:rPr>
            <w:noProof/>
            <w:webHidden/>
          </w:rPr>
          <w:fldChar w:fldCharType="end"/>
        </w:r>
      </w:hyperlink>
    </w:p>
    <w:p w14:paraId="5C84821D"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7" w:history="1">
        <w:r w:rsidR="00B640EC" w:rsidRPr="00B640EC">
          <w:rPr>
            <w:rStyle w:val="a5"/>
            <w:rFonts w:hint="eastAsia"/>
            <w:noProof/>
          </w:rPr>
          <w:t>表</w:t>
        </w:r>
        <w:r w:rsidR="00B640EC" w:rsidRPr="00B640EC">
          <w:rPr>
            <w:rStyle w:val="a5"/>
            <w:noProof/>
          </w:rPr>
          <w:t xml:space="preserve"> 5.1. RHEV Manager </w:t>
        </w:r>
        <w:r w:rsidR="00B640EC" w:rsidRPr="00B640EC">
          <w:rPr>
            <w:rStyle w:val="a5"/>
            <w:rFonts w:hint="eastAsia"/>
            <w:noProof/>
          </w:rPr>
          <w:t>硬件要求</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_Toc471846187 \h </w:instrText>
        </w:r>
        <w:r w:rsidR="00B640EC" w:rsidRPr="00B640EC">
          <w:rPr>
            <w:noProof/>
            <w:webHidden/>
          </w:rPr>
        </w:r>
        <w:r w:rsidR="00B640EC" w:rsidRPr="00B640EC">
          <w:rPr>
            <w:noProof/>
            <w:webHidden/>
          </w:rPr>
          <w:fldChar w:fldCharType="separate"/>
        </w:r>
        <w:r w:rsidR="0097013A">
          <w:rPr>
            <w:noProof/>
            <w:webHidden/>
          </w:rPr>
          <w:t>41</w:t>
        </w:r>
        <w:r w:rsidR="00B640EC" w:rsidRPr="00B640EC">
          <w:rPr>
            <w:noProof/>
            <w:webHidden/>
          </w:rPr>
          <w:fldChar w:fldCharType="end"/>
        </w:r>
      </w:hyperlink>
    </w:p>
    <w:p w14:paraId="62806D7F"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8" w:history="1">
        <w:r w:rsidR="00B640EC" w:rsidRPr="00B640EC">
          <w:rPr>
            <w:rStyle w:val="a5"/>
            <w:rFonts w:hint="eastAsia"/>
            <w:noProof/>
          </w:rPr>
          <w:t>表</w:t>
        </w:r>
        <w:r w:rsidR="00B640EC" w:rsidRPr="00B640EC">
          <w:rPr>
            <w:rStyle w:val="a5"/>
            <w:noProof/>
          </w:rPr>
          <w:t xml:space="preserve">5.2 </w:t>
        </w:r>
        <w:r w:rsidR="00B640EC" w:rsidRPr="00B640EC">
          <w:rPr>
            <w:rStyle w:val="a5"/>
            <w:rFonts w:hint="eastAsia"/>
            <w:noProof/>
          </w:rPr>
          <w:t>不同支持级别浏览器的版本</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_Toc471846188 \h </w:instrText>
        </w:r>
        <w:r w:rsidR="00B640EC" w:rsidRPr="00B640EC">
          <w:rPr>
            <w:noProof/>
            <w:webHidden/>
          </w:rPr>
        </w:r>
        <w:r w:rsidR="00B640EC" w:rsidRPr="00B640EC">
          <w:rPr>
            <w:noProof/>
            <w:webHidden/>
          </w:rPr>
          <w:fldChar w:fldCharType="separate"/>
        </w:r>
        <w:r w:rsidR="0097013A">
          <w:rPr>
            <w:noProof/>
            <w:webHidden/>
          </w:rPr>
          <w:t>41</w:t>
        </w:r>
        <w:r w:rsidR="00B640EC" w:rsidRPr="00B640EC">
          <w:rPr>
            <w:noProof/>
            <w:webHidden/>
          </w:rPr>
          <w:fldChar w:fldCharType="end"/>
        </w:r>
      </w:hyperlink>
    </w:p>
    <w:p w14:paraId="73F58E9B"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89" w:history="1">
        <w:r w:rsidR="00B640EC" w:rsidRPr="00B640EC">
          <w:rPr>
            <w:rStyle w:val="a5"/>
            <w:rFonts w:hint="eastAsia"/>
            <w:noProof/>
          </w:rPr>
          <w:t>表</w:t>
        </w:r>
        <w:r w:rsidR="00B640EC" w:rsidRPr="00B640EC">
          <w:rPr>
            <w:rStyle w:val="a5"/>
            <w:noProof/>
          </w:rPr>
          <w:t> 5.3  </w:t>
        </w:r>
        <w:r w:rsidR="00B640EC" w:rsidRPr="00B640EC">
          <w:rPr>
            <w:rStyle w:val="a5"/>
            <w:rFonts w:hint="eastAsia"/>
            <w:noProof/>
          </w:rPr>
          <w:t>内存要求</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_Toc471846189 \h </w:instrText>
        </w:r>
        <w:r w:rsidR="00B640EC" w:rsidRPr="00B640EC">
          <w:rPr>
            <w:noProof/>
            <w:webHidden/>
          </w:rPr>
        </w:r>
        <w:r w:rsidR="00B640EC" w:rsidRPr="00B640EC">
          <w:rPr>
            <w:noProof/>
            <w:webHidden/>
          </w:rPr>
          <w:fldChar w:fldCharType="separate"/>
        </w:r>
        <w:r w:rsidR="0097013A">
          <w:rPr>
            <w:noProof/>
            <w:webHidden/>
          </w:rPr>
          <w:t>42</w:t>
        </w:r>
        <w:r w:rsidR="00B640EC" w:rsidRPr="00B640EC">
          <w:rPr>
            <w:noProof/>
            <w:webHidden/>
          </w:rPr>
          <w:fldChar w:fldCharType="end"/>
        </w:r>
      </w:hyperlink>
    </w:p>
    <w:p w14:paraId="2E6CB89C" w14:textId="77777777" w:rsidR="00B640EC" w:rsidRPr="00B640EC" w:rsidRDefault="003A67DD" w:rsidP="00B640EC">
      <w:pPr>
        <w:pStyle w:val="afe"/>
        <w:tabs>
          <w:tab w:val="right" w:leader="dot" w:pos="8380"/>
        </w:tabs>
        <w:ind w:left="960" w:hanging="480"/>
        <w:rPr>
          <w:rFonts w:asciiTheme="minorHAnsi" w:hAnsiTheme="minorHAnsi" w:cstheme="minorBidi"/>
          <w:noProof/>
          <w:sz w:val="21"/>
          <w:szCs w:val="22"/>
        </w:rPr>
      </w:pPr>
      <w:hyperlink w:anchor="_Toc471846190" w:history="1">
        <w:r w:rsidR="00B640EC" w:rsidRPr="00B640EC">
          <w:rPr>
            <w:rStyle w:val="a5"/>
            <w:rFonts w:hint="eastAsia"/>
            <w:noProof/>
          </w:rPr>
          <w:t>表</w:t>
        </w:r>
        <w:r w:rsidR="00B640EC" w:rsidRPr="00B640EC">
          <w:rPr>
            <w:rStyle w:val="a5"/>
            <w:noProof/>
          </w:rPr>
          <w:t xml:space="preserve">5.4 RHEV Hypervisor </w:t>
        </w:r>
        <w:r w:rsidR="00B640EC" w:rsidRPr="00B640EC">
          <w:rPr>
            <w:rStyle w:val="a5"/>
            <w:rFonts w:hint="eastAsia"/>
            <w:noProof/>
          </w:rPr>
          <w:t>版本对存储的配置要求</w:t>
        </w:r>
        <w:r w:rsidR="00B640EC" w:rsidRPr="00B640EC">
          <w:rPr>
            <w:noProof/>
            <w:webHidden/>
          </w:rPr>
          <w:tab/>
        </w:r>
        <w:r w:rsidR="00B640EC" w:rsidRPr="00B640EC">
          <w:rPr>
            <w:noProof/>
            <w:webHidden/>
          </w:rPr>
          <w:fldChar w:fldCharType="begin"/>
        </w:r>
        <w:r w:rsidR="00B640EC" w:rsidRPr="00B640EC">
          <w:rPr>
            <w:noProof/>
            <w:webHidden/>
          </w:rPr>
          <w:instrText xml:space="preserve"> PAGEREF _Toc471846190 \h </w:instrText>
        </w:r>
        <w:r w:rsidR="00B640EC" w:rsidRPr="00B640EC">
          <w:rPr>
            <w:noProof/>
            <w:webHidden/>
          </w:rPr>
        </w:r>
        <w:r w:rsidR="00B640EC" w:rsidRPr="00B640EC">
          <w:rPr>
            <w:noProof/>
            <w:webHidden/>
          </w:rPr>
          <w:fldChar w:fldCharType="separate"/>
        </w:r>
        <w:r w:rsidR="0097013A">
          <w:rPr>
            <w:noProof/>
            <w:webHidden/>
          </w:rPr>
          <w:t>42</w:t>
        </w:r>
        <w:r w:rsidR="00B640EC" w:rsidRPr="00B640EC">
          <w:rPr>
            <w:noProof/>
            <w:webHidden/>
          </w:rPr>
          <w:fldChar w:fldCharType="end"/>
        </w:r>
      </w:hyperlink>
    </w:p>
    <w:p w14:paraId="6CB356F7" w14:textId="77777777" w:rsidR="00660AD1" w:rsidRPr="0077333E" w:rsidRDefault="00612BC8" w:rsidP="009C37A0">
      <w:pPr>
        <w:pStyle w:val="afe"/>
        <w:tabs>
          <w:tab w:val="right" w:leader="dot" w:pos="8776"/>
        </w:tabs>
        <w:ind w:left="960" w:hanging="480"/>
        <w:sectPr w:rsidR="00660AD1" w:rsidRPr="0077333E" w:rsidSect="003F44EB">
          <w:headerReference w:type="default" r:id="rId25"/>
          <w:endnotePr>
            <w:numFmt w:val="decimal"/>
          </w:endnotePr>
          <w:type w:val="continuous"/>
          <w:pgSz w:w="11906" w:h="16838" w:code="9"/>
          <w:pgMar w:top="2098" w:right="1758" w:bottom="2098" w:left="1758" w:header="1701" w:footer="1701" w:gutter="0"/>
          <w:pgNumType w:fmt="lowerRoman"/>
          <w:cols w:space="425"/>
          <w:docGrid w:linePitch="360" w:charSpace="1861"/>
        </w:sectPr>
      </w:pPr>
      <w:r w:rsidRPr="0077333E">
        <w:fldChar w:fldCharType="end"/>
      </w:r>
    </w:p>
    <w:p w14:paraId="371C4515" w14:textId="5F939D9B" w:rsidR="00660AD1" w:rsidRPr="006D5648" w:rsidRDefault="00660AD1" w:rsidP="006D5648">
      <w:pPr>
        <w:pStyle w:val="1"/>
      </w:pPr>
      <w:bookmarkStart w:id="13" w:name="_Toc165262354"/>
      <w:bookmarkStart w:id="14" w:name="_Toc475743648"/>
      <w:bookmarkStart w:id="15" w:name="_Toc475806777"/>
      <w:r w:rsidRPr="006D5648">
        <w:lastRenderedPageBreak/>
        <w:t>绪论</w:t>
      </w:r>
      <w:bookmarkEnd w:id="13"/>
      <w:bookmarkEnd w:id="14"/>
      <w:bookmarkEnd w:id="15"/>
    </w:p>
    <w:p w14:paraId="6B9303CD" w14:textId="77777777" w:rsidR="00660AD1" w:rsidRPr="006D5648" w:rsidRDefault="00394B7F" w:rsidP="006D5648">
      <w:pPr>
        <w:pStyle w:val="2"/>
      </w:pPr>
      <w:bookmarkStart w:id="16" w:name="_Toc475743649"/>
      <w:bookmarkStart w:id="17" w:name="_Toc475806778"/>
      <w:r w:rsidRPr="006D5648">
        <w:rPr>
          <w:rFonts w:hint="eastAsia"/>
        </w:rPr>
        <w:t>选</w:t>
      </w:r>
      <w:r w:rsidRPr="006D5648">
        <w:t>题背景及研究内容、意义</w:t>
      </w:r>
      <w:bookmarkEnd w:id="16"/>
      <w:bookmarkEnd w:id="17"/>
    </w:p>
    <w:p w14:paraId="70EF16F1" w14:textId="1C87AAAB" w:rsidR="002D2BAD" w:rsidRPr="002D2BAD" w:rsidRDefault="002D2BAD" w:rsidP="00057527">
      <w:pPr>
        <w:ind w:firstLine="480"/>
      </w:pPr>
      <w:r w:rsidRPr="002D2BAD">
        <w:t>20</w:t>
      </w:r>
      <w:r w:rsidRPr="002D2BAD">
        <w:t>世纪</w:t>
      </w:r>
      <w:r w:rsidRPr="002D2BAD">
        <w:t>90</w:t>
      </w:r>
      <w:r w:rsidRPr="002D2BAD">
        <w:t>代，计算机因为</w:t>
      </w:r>
      <w:r w:rsidRPr="002D2BAD">
        <w:t>Windows</w:t>
      </w:r>
      <w:r w:rsidR="009B6433">
        <w:t>这一优秀的桌面操作系统，</w:t>
      </w:r>
      <w:r w:rsidR="009B6433">
        <w:rPr>
          <w:rFonts w:hint="eastAsia"/>
        </w:rPr>
        <w:t>开始</w:t>
      </w:r>
      <w:r w:rsidRPr="002D2BAD">
        <w:t>向个人电脑</w:t>
      </w:r>
      <w:r w:rsidR="009B6433">
        <w:rPr>
          <w:rFonts w:hint="eastAsia"/>
        </w:rPr>
        <w:t>时代</w:t>
      </w:r>
      <w:r w:rsidRPr="002D2BAD">
        <w:t>迈进。个人计算的发展也使得整个计算机行业的一致认可了</w:t>
      </w:r>
      <w:r w:rsidRPr="002D2BAD">
        <w:t>intel</w:t>
      </w:r>
      <w:r w:rsidRPr="002D2BAD">
        <w:t>公司设计</w:t>
      </w:r>
      <w:r w:rsidRPr="002D2BAD">
        <w:t>x86</w:t>
      </w:r>
      <w:r w:rsidRPr="002D2BAD">
        <w:t>架构。同时企业服务器操作系统</w:t>
      </w:r>
      <w:r w:rsidRPr="002D2BAD">
        <w:t>Unix</w:t>
      </w:r>
      <w:r w:rsidRPr="002D2BAD">
        <w:t>／</w:t>
      </w:r>
      <w:r w:rsidRPr="002D2BAD">
        <w:t>Linux</w:t>
      </w:r>
      <w:r w:rsidRPr="002D2BAD">
        <w:t>对</w:t>
      </w:r>
      <w:r w:rsidRPr="002D2BAD">
        <w:t>X86</w:t>
      </w:r>
      <w:r w:rsidRPr="002D2BAD">
        <w:t>的支持，使得</w:t>
      </w:r>
      <w:r w:rsidRPr="002D2BAD">
        <w:t>X86</w:t>
      </w:r>
      <w:r w:rsidRPr="002D2BAD">
        <w:t>一度称为整个计算机行业的设计标准</w:t>
      </w:r>
      <w:r w:rsidR="004F4E97">
        <w:rPr>
          <w:rFonts w:hint="eastAsia"/>
          <w:vertAlign w:val="superscript"/>
        </w:rPr>
        <w:t>[1]</w:t>
      </w:r>
      <w:r w:rsidR="003D11EF">
        <w:t>。也恰恰因为这一统一的标准，互联网和个人电脑得到了</w:t>
      </w:r>
      <w:r w:rsidR="003D11EF">
        <w:rPr>
          <w:rFonts w:hint="eastAsia"/>
        </w:rPr>
        <w:t>急</w:t>
      </w:r>
      <w:r w:rsidRPr="002D2BAD">
        <w:t>速的发展和广泛的普及。近年来随着</w:t>
      </w:r>
      <w:r w:rsidRPr="009D0DE1">
        <w:t>今年来物</w:t>
      </w:r>
      <w:r>
        <w:t>联网、</w:t>
      </w:r>
      <w:r>
        <w:rPr>
          <w:rFonts w:hint="eastAsia"/>
        </w:rPr>
        <w:t>W</w:t>
      </w:r>
      <w:r w:rsidRPr="009D0DE1">
        <w:t>eb</w:t>
      </w:r>
      <w:r>
        <w:t>应用、</w:t>
      </w:r>
      <w:r w:rsidRPr="009D0DE1">
        <w:t>移动互联网</w:t>
      </w:r>
      <w:r>
        <w:t>、</w:t>
      </w:r>
      <w:r w:rsidRPr="009D0DE1">
        <w:t>互联网</w:t>
      </w:r>
      <w:r w:rsidRPr="009D0DE1">
        <w:t>+</w:t>
      </w:r>
      <w:r w:rsidRPr="009D0DE1">
        <w:t>等产业的迅猛发展。</w:t>
      </w:r>
      <w:r>
        <w:rPr>
          <w:rFonts w:hint="eastAsia"/>
        </w:rPr>
        <w:t>面对以几何倍数激增的数据量和业务量，企业不得不增添员工和服务器数量缓解这样的压力。服务器不断增多也</w:t>
      </w:r>
      <w:r>
        <w:t>为企业服务器部署</w:t>
      </w:r>
      <w:r>
        <w:rPr>
          <w:rFonts w:hint="eastAsia"/>
        </w:rPr>
        <w:t>增加了许多困难</w:t>
      </w:r>
      <w:r w:rsidRPr="002A6379">
        <w:t>，</w:t>
      </w:r>
      <w:r>
        <w:rPr>
          <w:rFonts w:hint="eastAsia"/>
        </w:rPr>
        <w:t>为企业管理人员带来了诸多难题。硬件利用率低，架构复杂，维护成本高，</w:t>
      </w:r>
      <w:r>
        <w:rPr>
          <w:rFonts w:hint="eastAsia"/>
        </w:rPr>
        <w:t>IT</w:t>
      </w:r>
      <w:r>
        <w:rPr>
          <w:rFonts w:hint="eastAsia"/>
        </w:rPr>
        <w:t>管理成本激增</w:t>
      </w:r>
      <w:r w:rsidR="004F4E97">
        <w:rPr>
          <w:rFonts w:hint="eastAsia"/>
          <w:vertAlign w:val="superscript"/>
        </w:rPr>
        <w:t>[2]</w:t>
      </w:r>
      <w:r>
        <w:rPr>
          <w:rFonts w:hint="eastAsia"/>
        </w:rPr>
        <w:t>，安全性得不到保障，关键性应用面对故障脆弱，数据灾后重建困难等等问题，虽然企业花费很大力气进行解决，但都收效甚微。有关数据显示</w:t>
      </w:r>
      <w:r w:rsidR="004F4E97">
        <w:rPr>
          <w:rFonts w:hint="eastAsia"/>
          <w:vertAlign w:val="superscript"/>
        </w:rPr>
        <w:t>[3</w:t>
      </w:r>
      <w:r w:rsidR="00421082">
        <w:rPr>
          <w:rFonts w:hint="eastAsia"/>
          <w:vertAlign w:val="superscript"/>
        </w:rPr>
        <w:t>~5</w:t>
      </w:r>
      <w:r w:rsidR="004F4E97">
        <w:rPr>
          <w:rFonts w:hint="eastAsia"/>
          <w:vertAlign w:val="superscript"/>
        </w:rPr>
        <w:t>]</w:t>
      </w:r>
      <w:r>
        <w:rPr>
          <w:rFonts w:hint="eastAsia"/>
        </w:rPr>
        <w:t>，许多企业数据中心的</w:t>
      </w:r>
      <w:r>
        <w:rPr>
          <w:rFonts w:hint="eastAsia"/>
        </w:rPr>
        <w:t>CPU</w:t>
      </w:r>
      <w:r>
        <w:rPr>
          <w:rFonts w:hint="eastAsia"/>
        </w:rPr>
        <w:t>的利用率不超过</w:t>
      </w:r>
      <w:r>
        <w:rPr>
          <w:rFonts w:hint="eastAsia"/>
        </w:rPr>
        <w:t>25%</w:t>
      </w:r>
      <w:r>
        <w:rPr>
          <w:rFonts w:hint="eastAsia"/>
        </w:rPr>
        <w:t>，内存利用率不超过</w:t>
      </w:r>
      <w:r>
        <w:rPr>
          <w:rFonts w:hint="eastAsia"/>
        </w:rPr>
        <w:t>65%</w:t>
      </w:r>
      <w:r>
        <w:rPr>
          <w:rFonts w:hint="eastAsia"/>
        </w:rPr>
        <w:t>。这</w:t>
      </w:r>
      <w:r>
        <w:t>表明</w:t>
      </w:r>
      <w:r>
        <w:rPr>
          <w:rFonts w:hint="eastAsia"/>
        </w:rPr>
        <w:t>按照</w:t>
      </w:r>
      <w:r>
        <w:t>目前的资源分配方式</w:t>
      </w:r>
      <w:r w:rsidRPr="002A6379">
        <w:t>，</w:t>
      </w:r>
      <w:r>
        <w:rPr>
          <w:rFonts w:hint="eastAsia"/>
        </w:rPr>
        <w:t>硬件</w:t>
      </w:r>
      <w:r>
        <w:t>资源</w:t>
      </w:r>
      <w:r>
        <w:rPr>
          <w:rFonts w:hint="eastAsia"/>
        </w:rPr>
        <w:t>利用率</w:t>
      </w:r>
      <w:r>
        <w:t>较</w:t>
      </w:r>
      <w:r>
        <w:rPr>
          <w:rFonts w:hint="eastAsia"/>
        </w:rPr>
        <w:t>低</w:t>
      </w:r>
      <w:r w:rsidRPr="002A6379">
        <w:t>，用户的总体拥有成本（</w:t>
      </w:r>
      <w:r w:rsidRPr="002D2BAD">
        <w:t>Total Cost of Ownership</w:t>
      </w:r>
      <w:r w:rsidRPr="002D2BAD">
        <w:t>，</w:t>
      </w:r>
      <w:r w:rsidRPr="002D2BAD">
        <w:t>TCO</w:t>
      </w:r>
      <w:r w:rsidRPr="002A6379">
        <w:t>）</w:t>
      </w:r>
      <w:r>
        <w:rPr>
          <w:rFonts w:hint="eastAsia"/>
        </w:rPr>
        <w:t>相对较高</w:t>
      </w:r>
      <w:r w:rsidR="00857A40">
        <w:rPr>
          <w:rFonts w:hint="eastAsia"/>
          <w:vertAlign w:val="superscript"/>
        </w:rPr>
        <w:t>[6</w:t>
      </w:r>
      <w:r w:rsidR="00421082">
        <w:rPr>
          <w:rFonts w:hint="eastAsia"/>
          <w:vertAlign w:val="superscript"/>
        </w:rPr>
        <w:t>]</w:t>
      </w:r>
      <w:r>
        <w:t>。</w:t>
      </w:r>
      <w:r>
        <w:rPr>
          <w:rFonts w:hint="eastAsia"/>
        </w:rPr>
        <w:t>硬件资源的不合理利用不仅造成了很大浪费，还</w:t>
      </w:r>
      <w:r w:rsidRPr="002A6379">
        <w:t>会造成</w:t>
      </w:r>
      <w:r>
        <w:rPr>
          <w:rFonts w:hint="eastAsia"/>
        </w:rPr>
        <w:t>企业</w:t>
      </w:r>
      <w:r>
        <w:t>服务质量</w:t>
      </w:r>
      <w:r w:rsidRPr="002A6379">
        <w:t>下降。</w:t>
      </w:r>
      <w:r w:rsidRPr="002D2BAD">
        <w:t>X86</w:t>
      </w:r>
      <w:r w:rsidRPr="002D2BAD">
        <w:t>虚拟化技术通过将</w:t>
      </w:r>
      <w:r w:rsidRPr="002D2BAD">
        <w:rPr>
          <w:rFonts w:hint="eastAsia"/>
        </w:rPr>
        <w:t>基于</w:t>
      </w:r>
      <w:r w:rsidRPr="002D2BAD">
        <w:t>X86</w:t>
      </w:r>
      <w:r w:rsidRPr="002D2BAD">
        <w:rPr>
          <w:rFonts w:hint="eastAsia"/>
        </w:rPr>
        <w:t>架构的独占型硬件资源</w:t>
      </w:r>
      <w:r w:rsidRPr="002D2BAD">
        <w:t>转变为更为通用的共享型硬件，</w:t>
      </w:r>
      <w:r w:rsidRPr="002D2BAD">
        <w:rPr>
          <w:rFonts w:hint="eastAsia"/>
        </w:rPr>
        <w:t>最大限度的提高硬件的利用率。虚拟化技术将计算机的各种资源</w:t>
      </w:r>
      <w:r w:rsidRPr="00775727">
        <w:rPr>
          <w:rFonts w:hint="eastAsia"/>
        </w:rPr>
        <w:t>（</w:t>
      </w:r>
      <w:r w:rsidRPr="00775727">
        <w:rPr>
          <w:rFonts w:hint="eastAsia"/>
        </w:rPr>
        <w:t>CPU</w:t>
      </w:r>
      <w:r w:rsidRPr="00775727">
        <w:rPr>
          <w:rFonts w:hint="eastAsia"/>
        </w:rPr>
        <w:t>，内存，网络，硬盘空间，网卡等）予以抽象、转化成可以分割、组合而又彼此独立的一个或多个计算机配置环境</w:t>
      </w:r>
      <w:r w:rsidR="00206348">
        <w:rPr>
          <w:rFonts w:hint="eastAsia"/>
          <w:vertAlign w:val="superscript"/>
        </w:rPr>
        <w:t>[7~8</w:t>
      </w:r>
      <w:r w:rsidR="00857A40">
        <w:rPr>
          <w:rFonts w:hint="eastAsia"/>
          <w:vertAlign w:val="superscript"/>
        </w:rPr>
        <w:t>]</w:t>
      </w:r>
      <w:r w:rsidRPr="00775727">
        <w:rPr>
          <w:rFonts w:hint="eastAsia"/>
        </w:rPr>
        <w:t>。</w:t>
      </w:r>
      <w:r w:rsidRPr="002A6379">
        <w:t>充分挖掘硬件的潜在能力，大大提高硬件利用率，降低硬件维护和运营的成本，简化运维方式，</w:t>
      </w:r>
      <w:r>
        <w:rPr>
          <w:rFonts w:hint="eastAsia"/>
        </w:rPr>
        <w:t>动态迁移技术的应用，实现了硬件分配的均衡</w:t>
      </w:r>
      <w:r w:rsidR="00206348">
        <w:rPr>
          <w:rFonts w:hint="eastAsia"/>
          <w:vertAlign w:val="superscript"/>
        </w:rPr>
        <w:t>[9~10]</w:t>
      </w:r>
      <w:r>
        <w:rPr>
          <w:rFonts w:hint="eastAsia"/>
        </w:rPr>
        <w:t>。虚拟化技术不仅</w:t>
      </w:r>
      <w:r w:rsidRPr="002A6379">
        <w:t>为企业节约更多时间，并使成本尽可能多的投入到业务上。</w:t>
      </w:r>
    </w:p>
    <w:p w14:paraId="2066F2E0" w14:textId="485F1A87" w:rsidR="00660AD1" w:rsidRPr="008A1F83" w:rsidRDefault="002A6379" w:rsidP="00EE639C">
      <w:pPr>
        <w:ind w:firstLine="480"/>
        <w:rPr>
          <w:rFonts w:eastAsia="Times New Roman"/>
        </w:rPr>
      </w:pPr>
      <w:r w:rsidRPr="002A6379">
        <w:t>本课题是本人实习的过程中接手的虚拟化桌面自动化（</w:t>
      </w:r>
      <w:r w:rsidRPr="002A6379">
        <w:t>VDI_AUTOMATION</w:t>
      </w:r>
      <w:r w:rsidRPr="002A6379">
        <w:t>）中的子项目。在实现这个项目，了解了虚拟化，集群，</w:t>
      </w:r>
      <w:r w:rsidR="00A33F3D">
        <w:t>模板</w:t>
      </w:r>
      <w:r w:rsidRPr="002A6379">
        <w:t>，虚拟机，虚拟池等一系列的概念。虚拟化已经在本人实习的公司广泛应用。在本人学习和应用虚拟化过程中深刻认识到这项技术在未来可能会对我们的生活带来一系列深刻的影响。希望通过这篇论文是更多的企业和个人进一步认识虚拟化技术，进一步的投入研究、开发、应用虚拟化技术。希望在不久的将来能有一个以虚拟化技术为核心构建统一的，协调的，完备的，全方位的系统架构。在便宜生活的同时也能推动社会的进步这也将是我写这边文章最大的期望。</w:t>
      </w:r>
    </w:p>
    <w:p w14:paraId="28803E70" w14:textId="77777777" w:rsidR="00660AD1" w:rsidRPr="00EE639C" w:rsidRDefault="002A6379" w:rsidP="00EE639C">
      <w:pPr>
        <w:pStyle w:val="2"/>
      </w:pPr>
      <w:bookmarkStart w:id="18" w:name="_Toc475743650"/>
      <w:bookmarkStart w:id="19" w:name="_Toc475806779"/>
      <w:r w:rsidRPr="00EE639C">
        <w:rPr>
          <w:rFonts w:hint="eastAsia"/>
        </w:rPr>
        <w:t>虚</w:t>
      </w:r>
      <w:r w:rsidRPr="00EE639C">
        <w:t>拟化技术发展的国内外现状</w:t>
      </w:r>
      <w:bookmarkEnd w:id="18"/>
      <w:bookmarkEnd w:id="19"/>
    </w:p>
    <w:p w14:paraId="3078E324" w14:textId="5654A2CA" w:rsidR="007900AA" w:rsidRPr="00630728" w:rsidRDefault="007900AA" w:rsidP="00EE639C">
      <w:pPr>
        <w:ind w:firstLine="480"/>
      </w:pPr>
      <w:r>
        <w:rPr>
          <w:rFonts w:hint="eastAsia"/>
          <w:lang w:eastAsia="zh-TW"/>
        </w:rPr>
        <w:t>虚拟化技术由起源于</w:t>
      </w:r>
      <w:r>
        <w:rPr>
          <w:rFonts w:hint="eastAsia"/>
          <w:lang w:eastAsia="zh-TW"/>
        </w:rPr>
        <w:t>20</w:t>
      </w:r>
      <w:r>
        <w:rPr>
          <w:rFonts w:hint="eastAsia"/>
          <w:lang w:eastAsia="zh-TW"/>
        </w:rPr>
        <w:t>世纪</w:t>
      </w:r>
      <w:r>
        <w:rPr>
          <w:rFonts w:hint="eastAsia"/>
          <w:lang w:eastAsia="zh-TW"/>
        </w:rPr>
        <w:t>60</w:t>
      </w:r>
      <w:r>
        <w:rPr>
          <w:rFonts w:hint="eastAsia"/>
          <w:lang w:eastAsia="zh-TW"/>
        </w:rPr>
        <w:t>年代</w:t>
      </w:r>
      <w:r w:rsidR="00C8692B">
        <w:rPr>
          <w:rFonts w:hint="eastAsia"/>
          <w:vertAlign w:val="superscript"/>
          <w:lang w:eastAsia="zh-TW"/>
        </w:rPr>
        <w:t>[11]</w:t>
      </w:r>
      <w:r>
        <w:rPr>
          <w:rFonts w:hint="eastAsia"/>
          <w:lang w:eastAsia="zh-TW"/>
        </w:rPr>
        <w:t>，兴起于</w:t>
      </w:r>
      <w:r>
        <w:rPr>
          <w:rFonts w:hint="eastAsia"/>
          <w:lang w:eastAsia="zh-TW"/>
        </w:rPr>
        <w:t>70</w:t>
      </w:r>
      <w:r>
        <w:rPr>
          <w:rFonts w:hint="eastAsia"/>
          <w:lang w:eastAsia="zh-TW"/>
        </w:rPr>
        <w:t>年代虚拟化监控器（</w:t>
      </w:r>
      <w:r w:rsidRPr="002A6379">
        <w:rPr>
          <w:lang w:eastAsia="zh-TW"/>
        </w:rPr>
        <w:t>Virtual Machine Monitor</w:t>
      </w:r>
      <w:r>
        <w:rPr>
          <w:rFonts w:hint="eastAsia"/>
          <w:lang w:eastAsia="zh-TW"/>
        </w:rPr>
        <w:t>）发展起来的一项技术</w:t>
      </w:r>
      <w:r w:rsidR="00C8692B">
        <w:rPr>
          <w:rFonts w:hint="eastAsia"/>
          <w:vertAlign w:val="superscript"/>
          <w:lang w:eastAsia="zh-TW"/>
        </w:rPr>
        <w:t>[12]</w:t>
      </w:r>
      <w:r>
        <w:rPr>
          <w:rFonts w:hint="eastAsia"/>
          <w:lang w:eastAsia="zh-TW"/>
        </w:rPr>
        <w:t>。</w:t>
      </w:r>
      <w:r>
        <w:rPr>
          <w:rFonts w:hint="eastAsia"/>
        </w:rPr>
        <w:t>此项技术由</w:t>
      </w:r>
      <w:r>
        <w:rPr>
          <w:rFonts w:hint="eastAsia"/>
        </w:rPr>
        <w:t>IBM</w:t>
      </w:r>
      <w:r>
        <w:rPr>
          <w:rFonts w:hint="eastAsia"/>
        </w:rPr>
        <w:t>公司开发应用在大型机监控系统软件，它允许在已有的物理硬件的上生成许多可以独立运行的小型操作系统（在虚拟化环境中称之为虚拟机）。随着这种虚拟化技术的问世，各大服务提供商找到了一种解决硬件资源利用率低与企业巨大数据量、繁重的业务需求之间的矛盾的办法。在各大服务商的竞争下，虚拟化技术得到了巨大的发展，并且</w:t>
      </w:r>
      <w:r>
        <w:rPr>
          <w:rFonts w:hint="eastAsia"/>
        </w:rPr>
        <w:lastRenderedPageBreak/>
        <w:t>由原本的只能运行在大型机向可以在小型机和</w:t>
      </w:r>
      <w:r>
        <w:rPr>
          <w:rFonts w:hint="eastAsia"/>
        </w:rPr>
        <w:t>Unix/Linux</w:t>
      </w:r>
      <w:r>
        <w:rPr>
          <w:rFonts w:hint="eastAsia"/>
        </w:rPr>
        <w:t>服务器上运行转变</w:t>
      </w:r>
      <w:r w:rsidR="00B73C9F">
        <w:rPr>
          <w:rFonts w:hint="eastAsia"/>
          <w:vertAlign w:val="superscript"/>
        </w:rPr>
        <w:t>[13]</w:t>
      </w:r>
      <w:r>
        <w:rPr>
          <w:rFonts w:hint="eastAsia"/>
        </w:rPr>
        <w:t>。之后这种技术被各大服务器提供商应用在了高端服务器系统中。随着虚拟化技术的不断应用和企业对其效用的不断的认可，在之后的几十年中虚拟化技术不断发展成熟。形成了包括硬件虚拟化、指令集虚拟化、操作系统虚拟化、应用软件的虚拟化等一系列完整的虚拟化解决方案。虚拟机技术的发展特别是</w:t>
      </w:r>
      <w:r>
        <w:rPr>
          <w:rFonts w:hint="eastAsia"/>
        </w:rPr>
        <w:t>X86</w:t>
      </w:r>
      <w:r>
        <w:rPr>
          <w:rFonts w:hint="eastAsia"/>
        </w:rPr>
        <w:t>架构的虚拟化技术的发展，极大的推动力虚拟化技术在</w:t>
      </w:r>
      <w:r>
        <w:rPr>
          <w:rFonts w:hint="eastAsia"/>
        </w:rPr>
        <w:t>IT</w:t>
      </w:r>
      <w:r>
        <w:rPr>
          <w:rFonts w:hint="eastAsia"/>
        </w:rPr>
        <w:t>行业的普及和应用。面对软件方面的虚拟化发展到一定的技术瓶颈。</w:t>
      </w:r>
      <w:r>
        <w:rPr>
          <w:rFonts w:hint="eastAsia"/>
        </w:rPr>
        <w:t>Intel</w:t>
      </w:r>
      <w:r>
        <w:rPr>
          <w:rFonts w:hint="eastAsia"/>
        </w:rPr>
        <w:t>公司在</w:t>
      </w:r>
      <w:r>
        <w:rPr>
          <w:rFonts w:hint="eastAsia"/>
        </w:rPr>
        <w:t>2005</w:t>
      </w:r>
      <w:r>
        <w:rPr>
          <w:rFonts w:hint="eastAsia"/>
        </w:rPr>
        <w:t>年推出了支持虚拟化技术的</w:t>
      </w:r>
      <w:r>
        <w:rPr>
          <w:rFonts w:hint="eastAsia"/>
        </w:rPr>
        <w:t>CPU</w:t>
      </w:r>
      <w:r>
        <w:rPr>
          <w:rFonts w:hint="eastAsia"/>
        </w:rPr>
        <w:t>产品线，并开始推广应用</w:t>
      </w:r>
      <w:r w:rsidRPr="003F0606">
        <w:rPr>
          <w:rFonts w:hint="eastAsia"/>
        </w:rPr>
        <w:t>Intel VT</w:t>
      </w:r>
      <w:r w:rsidRPr="003F0606">
        <w:rPr>
          <w:rFonts w:hint="eastAsia"/>
        </w:rPr>
        <w:t>（</w:t>
      </w:r>
      <w:r w:rsidRPr="003F0606">
        <w:rPr>
          <w:rFonts w:hint="eastAsia"/>
        </w:rPr>
        <w:t>Intel Virtualization Technology</w:t>
      </w:r>
      <w:r w:rsidR="00C8692B">
        <w:rPr>
          <w:rFonts w:hint="eastAsia"/>
        </w:rPr>
        <w:t>）</w:t>
      </w:r>
      <w:r w:rsidR="00C8692B">
        <w:rPr>
          <w:rFonts w:hint="eastAsia"/>
        </w:rPr>
        <w:t xml:space="preserve"> </w:t>
      </w:r>
      <w:r w:rsidR="00B73C9F">
        <w:rPr>
          <w:rFonts w:hint="eastAsia"/>
          <w:vertAlign w:val="superscript"/>
        </w:rPr>
        <w:t>[14</w:t>
      </w:r>
      <w:r w:rsidR="00C8692B">
        <w:rPr>
          <w:rFonts w:hint="eastAsia"/>
          <w:vertAlign w:val="superscript"/>
        </w:rPr>
        <w:t>]</w:t>
      </w:r>
      <w:r w:rsidRPr="003F0606">
        <w:rPr>
          <w:rFonts w:hint="eastAsia"/>
        </w:rPr>
        <w:t>。</w:t>
      </w:r>
      <w:r>
        <w:rPr>
          <w:rFonts w:hint="eastAsia"/>
        </w:rPr>
        <w:t>几乎同一年</w:t>
      </w:r>
      <w:r w:rsidR="008A1F83">
        <w:rPr>
          <w:rFonts w:hint="eastAsia"/>
        </w:rPr>
        <w:t>，</w:t>
      </w:r>
      <w:r>
        <w:rPr>
          <w:rFonts w:hint="eastAsia"/>
        </w:rPr>
        <w:t>AMD</w:t>
      </w:r>
      <w:r>
        <w:rPr>
          <w:rFonts w:hint="eastAsia"/>
        </w:rPr>
        <w:t>公司也发布了</w:t>
      </w:r>
      <w:r w:rsidRPr="003F0606">
        <w:rPr>
          <w:rFonts w:hint="eastAsia"/>
        </w:rPr>
        <w:t>支持</w:t>
      </w:r>
      <w:r w:rsidRPr="003F0606">
        <w:rPr>
          <w:rFonts w:hint="eastAsia"/>
        </w:rPr>
        <w:t>AMD VT</w:t>
      </w:r>
      <w:r>
        <w:rPr>
          <w:rFonts w:hint="eastAsia"/>
        </w:rPr>
        <w:t>（</w:t>
      </w:r>
      <w:r>
        <w:rPr>
          <w:rFonts w:hint="eastAsia"/>
        </w:rPr>
        <w:t>AMD Virtualization Technology</w:t>
      </w:r>
      <w:r>
        <w:rPr>
          <w:rFonts w:hint="eastAsia"/>
        </w:rPr>
        <w:t>）</w:t>
      </w:r>
      <w:r w:rsidRPr="003F0606">
        <w:rPr>
          <w:rFonts w:hint="eastAsia"/>
        </w:rPr>
        <w:t>的一系列处理器产品</w:t>
      </w:r>
      <w:r>
        <w:rPr>
          <w:rFonts w:hint="eastAsia"/>
        </w:rPr>
        <w:t>。随之往后两家公司每代产品中都支持虚拟化技术。与此同时，在软件方面</w:t>
      </w:r>
      <w:r>
        <w:rPr>
          <w:rFonts w:hint="eastAsia"/>
        </w:rPr>
        <w:t>VMware</w:t>
      </w:r>
      <w:r>
        <w:rPr>
          <w:rFonts w:hint="eastAsia"/>
        </w:rPr>
        <w:t>推出了支持实时迁移的</w:t>
      </w:r>
      <w:r>
        <w:rPr>
          <w:rFonts w:hint="eastAsia"/>
        </w:rPr>
        <w:t>vSphere 4.0</w:t>
      </w:r>
      <w:r>
        <w:rPr>
          <w:rFonts w:hint="eastAsia"/>
        </w:rPr>
        <w:t>，</w:t>
      </w:r>
      <w:r>
        <w:rPr>
          <w:rFonts w:hint="eastAsia"/>
        </w:rPr>
        <w:t>VMware</w:t>
      </w:r>
      <w:r>
        <w:rPr>
          <w:rFonts w:hint="eastAsia"/>
        </w:rPr>
        <w:t>虚拟机也凭借其系统的高可用性、实时迁移、安全稳定等的特性在市场一直保持竞争优势</w:t>
      </w:r>
      <w:r>
        <w:rPr>
          <w:rFonts w:hint="eastAsia"/>
        </w:rPr>
        <w:t xml:space="preserve"> </w:t>
      </w:r>
      <w:r>
        <w:rPr>
          <w:rFonts w:hint="eastAsia"/>
        </w:rPr>
        <w:t>。</w:t>
      </w:r>
      <w:r>
        <w:rPr>
          <w:rFonts w:hint="eastAsia"/>
        </w:rPr>
        <w:t>Microsoft</w:t>
      </w:r>
      <w:r>
        <w:rPr>
          <w:rFonts w:hint="eastAsia"/>
        </w:rPr>
        <w:t>公司也随之推出了</w:t>
      </w:r>
      <w:r>
        <w:rPr>
          <w:rFonts w:hint="eastAsia"/>
        </w:rPr>
        <w:t>Hyper-V2.0</w:t>
      </w:r>
      <w:r>
        <w:rPr>
          <w:rFonts w:hint="eastAsia"/>
        </w:rPr>
        <w:t>，其优秀的虚拟化性能也得到了业界的认可</w:t>
      </w:r>
      <w:r w:rsidR="00C8692B">
        <w:rPr>
          <w:rFonts w:hint="eastAsia"/>
          <w:vertAlign w:val="superscript"/>
        </w:rPr>
        <w:t>[15</w:t>
      </w:r>
      <w:r w:rsidR="00B73C9F">
        <w:rPr>
          <w:rFonts w:hint="eastAsia"/>
          <w:vertAlign w:val="superscript"/>
        </w:rPr>
        <w:t>~16</w:t>
      </w:r>
      <w:r w:rsidR="00C8692B">
        <w:rPr>
          <w:rFonts w:hint="eastAsia"/>
          <w:vertAlign w:val="superscript"/>
        </w:rPr>
        <w:t>]</w:t>
      </w:r>
      <w:r>
        <w:rPr>
          <w:rFonts w:hint="eastAsia"/>
        </w:rPr>
        <w:t>。与这两家开发的桌面虚拟化产品相比，思杰开发的应用型虚拟化产品应用更为普及。思杰公司也因产品的</w:t>
      </w:r>
      <w:r w:rsidRPr="00630728">
        <w:rPr>
          <w:rFonts w:hint="eastAsia"/>
        </w:rPr>
        <w:t>可管理性、高安全性、高兼容性以及有效降低</w:t>
      </w:r>
      <w:r w:rsidRPr="00630728">
        <w:rPr>
          <w:rFonts w:hint="eastAsia"/>
        </w:rPr>
        <w:t>TCO</w:t>
      </w:r>
      <w:r w:rsidRPr="00630728">
        <w:rPr>
          <w:rFonts w:hint="eastAsia"/>
        </w:rPr>
        <w:t>具有很高的市</w:t>
      </w:r>
      <w:r w:rsidRPr="00630728">
        <w:t>场</w:t>
      </w:r>
      <w:r w:rsidRPr="00630728">
        <w:rPr>
          <w:rFonts w:hint="eastAsia"/>
        </w:rPr>
        <w:t>占有率。</w:t>
      </w:r>
      <w:r w:rsidRPr="00630728">
        <w:t>红</w:t>
      </w:r>
      <w:r w:rsidRPr="00630728">
        <w:rPr>
          <w:rFonts w:hint="eastAsia"/>
        </w:rPr>
        <w:t>帽公司推出的开源的平台虚</w:t>
      </w:r>
      <w:r w:rsidRPr="00630728">
        <w:t>拟</w:t>
      </w:r>
      <w:r w:rsidRPr="00630728">
        <w:rPr>
          <w:rFonts w:hint="eastAsia"/>
        </w:rPr>
        <w:t>化</w:t>
      </w:r>
      <w:r w:rsidRPr="00630728">
        <w:t>产</w:t>
      </w:r>
      <w:r w:rsidRPr="00630728">
        <w:rPr>
          <w:rFonts w:hint="eastAsia"/>
        </w:rPr>
        <w:t>品</w:t>
      </w:r>
      <w:r w:rsidRPr="00630728">
        <w:rPr>
          <w:rFonts w:hint="eastAsia"/>
        </w:rPr>
        <w:t>Ovirt</w:t>
      </w:r>
      <w:r w:rsidRPr="00630728">
        <w:rPr>
          <w:rFonts w:hint="eastAsia"/>
        </w:rPr>
        <w:t>和企</w:t>
      </w:r>
      <w:r w:rsidRPr="00630728">
        <w:t>业级</w:t>
      </w:r>
      <w:r w:rsidRPr="00630728">
        <w:rPr>
          <w:rFonts w:hint="eastAsia"/>
        </w:rPr>
        <w:t>虚</w:t>
      </w:r>
      <w:r w:rsidRPr="00630728">
        <w:t>拟</w:t>
      </w:r>
      <w:r w:rsidRPr="00630728">
        <w:rPr>
          <w:rFonts w:hint="eastAsia"/>
        </w:rPr>
        <w:t>化</w:t>
      </w:r>
      <w:r w:rsidRPr="00630728">
        <w:t>产</w:t>
      </w:r>
      <w:r w:rsidRPr="00630728">
        <w:rPr>
          <w:rFonts w:hint="eastAsia"/>
        </w:rPr>
        <w:t>品</w:t>
      </w:r>
      <w:r w:rsidRPr="00630728">
        <w:rPr>
          <w:rFonts w:hint="eastAsia"/>
        </w:rPr>
        <w:t>RHEV</w:t>
      </w:r>
      <w:r w:rsidRPr="00630728">
        <w:rPr>
          <w:rFonts w:hint="eastAsia"/>
        </w:rPr>
        <w:t>也</w:t>
      </w:r>
      <w:r w:rsidRPr="00630728">
        <w:t>部署简单、安全</w:t>
      </w:r>
      <w:r w:rsidRPr="00630728">
        <w:rPr>
          <w:rFonts w:hint="eastAsia"/>
        </w:rPr>
        <w:t>性好</w:t>
      </w:r>
      <w:r w:rsidRPr="00630728">
        <w:t>、可维护</w:t>
      </w:r>
      <w:r w:rsidRPr="00630728">
        <w:rPr>
          <w:rFonts w:hint="eastAsia"/>
        </w:rPr>
        <w:t>性强</w:t>
      </w:r>
      <w:r w:rsidRPr="00630728">
        <w:t>、</w:t>
      </w:r>
      <w:r w:rsidRPr="00630728">
        <w:rPr>
          <w:rFonts w:hint="eastAsia"/>
        </w:rPr>
        <w:t>技</w:t>
      </w:r>
      <w:r w:rsidRPr="00630728">
        <w:t>术支持</w:t>
      </w:r>
      <w:r w:rsidRPr="00630728">
        <w:rPr>
          <w:rFonts w:hint="eastAsia"/>
        </w:rPr>
        <w:t>完备被用</w:t>
      </w:r>
      <w:r w:rsidRPr="00630728">
        <w:t>户</w:t>
      </w:r>
      <w:r w:rsidRPr="00630728">
        <w:rPr>
          <w:rFonts w:hint="eastAsia"/>
        </w:rPr>
        <w:t>所喜</w:t>
      </w:r>
      <w:r w:rsidRPr="00630728">
        <w:t>爱。</w:t>
      </w:r>
    </w:p>
    <w:p w14:paraId="28AE977F" w14:textId="1D21E808" w:rsidR="007900AA" w:rsidRPr="00630728" w:rsidRDefault="007900AA" w:rsidP="00EE639C">
      <w:pPr>
        <w:ind w:firstLine="480"/>
      </w:pPr>
      <w:r w:rsidRPr="00630728">
        <w:t>与国外相比，国内的虚拟化技术起步较晚，主要更侧重在对虚拟机的应用。在国外已将虚拟机技术应用到电</w:t>
      </w:r>
      <w:r w:rsidRPr="00630728">
        <w:rPr>
          <w:rFonts w:hint="eastAsia"/>
        </w:rPr>
        <w:t>信、金融等行</w:t>
      </w:r>
      <w:r w:rsidRPr="00630728">
        <w:t>业</w:t>
      </w:r>
      <w:r w:rsidRPr="00630728">
        <w:rPr>
          <w:rFonts w:hint="eastAsia"/>
        </w:rPr>
        <w:t>的</w:t>
      </w:r>
      <w:r w:rsidRPr="00630728">
        <w:t>时</w:t>
      </w:r>
      <w:r w:rsidRPr="00630728">
        <w:rPr>
          <w:rFonts w:hint="eastAsia"/>
        </w:rPr>
        <w:t>期</w:t>
      </w:r>
      <w:r w:rsidR="00CB3E94">
        <w:rPr>
          <w:rFonts w:hint="eastAsia"/>
          <w:vertAlign w:val="superscript"/>
        </w:rPr>
        <w:t>[17~18</w:t>
      </w:r>
      <w:r w:rsidR="00C8692B">
        <w:rPr>
          <w:rFonts w:hint="eastAsia"/>
          <w:vertAlign w:val="superscript"/>
        </w:rPr>
        <w:t>]</w:t>
      </w:r>
      <w:r w:rsidRPr="00630728">
        <w:rPr>
          <w:rFonts w:hint="eastAsia"/>
        </w:rPr>
        <w:t>，国内</w:t>
      </w:r>
      <w:r w:rsidRPr="00630728">
        <w:t>对</w:t>
      </w:r>
      <w:r w:rsidRPr="00630728">
        <w:rPr>
          <w:rFonts w:hint="eastAsia"/>
        </w:rPr>
        <w:t>其仍保持了解</w:t>
      </w:r>
      <w:r w:rsidRPr="00630728">
        <w:t>观</w:t>
      </w:r>
      <w:r w:rsidRPr="00630728">
        <w:rPr>
          <w:rFonts w:hint="eastAsia"/>
        </w:rPr>
        <w:t>望态度。之后虚</w:t>
      </w:r>
      <w:r w:rsidRPr="00630728">
        <w:t>拟</w:t>
      </w:r>
      <w:r w:rsidRPr="00630728">
        <w:rPr>
          <w:rFonts w:hint="eastAsia"/>
        </w:rPr>
        <w:t>化技</w:t>
      </w:r>
      <w:r w:rsidRPr="00630728">
        <w:t>术</w:t>
      </w:r>
      <w:r w:rsidRPr="00630728">
        <w:rPr>
          <w:rFonts w:hint="eastAsia"/>
        </w:rPr>
        <w:t>在国外成功</w:t>
      </w:r>
      <w:r w:rsidRPr="00630728">
        <w:t>应</w:t>
      </w:r>
      <w:r w:rsidRPr="00630728">
        <w:rPr>
          <w:rFonts w:hint="eastAsia"/>
        </w:rPr>
        <w:t>用和广泛普及，国内才</w:t>
      </w:r>
      <w:r w:rsidRPr="00630728">
        <w:t>对这</w:t>
      </w:r>
      <w:r w:rsidRPr="00630728">
        <w:rPr>
          <w:rFonts w:hint="eastAsia"/>
        </w:rPr>
        <w:t>一技</w:t>
      </w:r>
      <w:r w:rsidRPr="00630728">
        <w:t>术</w:t>
      </w:r>
      <w:r w:rsidRPr="00630728">
        <w:rPr>
          <w:rFonts w:hint="eastAsia"/>
        </w:rPr>
        <w:t>开始看中。近些年随着大多数系统服务商的推动，虚拟化技术在国内已经运用到了科研，教学和商业中。其中华为公司在</w:t>
      </w:r>
      <w:r w:rsidRPr="00630728">
        <w:rPr>
          <w:rFonts w:hint="eastAsia"/>
        </w:rPr>
        <w:t>2014</w:t>
      </w:r>
      <w:r w:rsidRPr="00630728">
        <w:rPr>
          <w:rFonts w:hint="eastAsia"/>
        </w:rPr>
        <w:t>年推出起</w:t>
      </w:r>
      <w:r w:rsidRPr="00630728">
        <w:rPr>
          <w:rFonts w:hint="eastAsia"/>
        </w:rPr>
        <w:t>Fusion</w:t>
      </w:r>
      <w:r w:rsidR="00F55B97">
        <w:t xml:space="preserve"> </w:t>
      </w:r>
      <w:r w:rsidRPr="00630728">
        <w:rPr>
          <w:rFonts w:hint="eastAsia"/>
        </w:rPr>
        <w:t xml:space="preserve">Sphere 5.0 </w:t>
      </w:r>
      <w:r w:rsidRPr="00630728">
        <w:rPr>
          <w:rFonts w:hint="eastAsia"/>
        </w:rPr>
        <w:t>的虚拟化解决方案，阿里巴巴公司也在早年推出了基于虚拟化技术的阿里云服务，腾讯公司的腾云</w:t>
      </w:r>
      <w:r w:rsidRPr="00630728">
        <w:rPr>
          <w:rFonts w:hint="eastAsia"/>
        </w:rPr>
        <w:t>SDN</w:t>
      </w:r>
      <w:r w:rsidRPr="00630728">
        <w:rPr>
          <w:rFonts w:hint="eastAsia"/>
        </w:rPr>
        <w:t>和百度公司的</w:t>
      </w:r>
      <w:r w:rsidRPr="00630728">
        <w:rPr>
          <w:rFonts w:hint="eastAsia"/>
        </w:rPr>
        <w:t>Terminator</w:t>
      </w:r>
      <w:r w:rsidRPr="00630728">
        <w:rPr>
          <w:rFonts w:hint="eastAsia"/>
        </w:rPr>
        <w:t>服务都是由国内大型公司推出的优秀虚拟化服务。</w:t>
      </w:r>
    </w:p>
    <w:p w14:paraId="5EC3416D" w14:textId="5A46DA94" w:rsidR="002A6379" w:rsidRDefault="007900AA" w:rsidP="00EE639C">
      <w:pPr>
        <w:ind w:firstLine="480"/>
      </w:pPr>
      <w:r w:rsidRPr="00630728">
        <w:rPr>
          <w:rFonts w:hint="eastAsia"/>
        </w:rPr>
        <w:t>虚拟化技术因其高扩展性、高可用性、对软硬件资源的动态分配和负载均衡、提高系统资源的利用率、增加系统的维护性、降低系统管理成本等优势被各大应用提供商看重</w:t>
      </w:r>
      <w:r w:rsidR="00F4630D">
        <w:rPr>
          <w:rFonts w:hint="eastAsia"/>
          <w:vertAlign w:val="superscript"/>
        </w:rPr>
        <w:t>[19~21</w:t>
      </w:r>
      <w:r w:rsidR="006D4F42">
        <w:rPr>
          <w:rFonts w:hint="eastAsia"/>
          <w:vertAlign w:val="superscript"/>
        </w:rPr>
        <w:t>]</w:t>
      </w:r>
      <w:r w:rsidRPr="00630728">
        <w:rPr>
          <w:rFonts w:hint="eastAsia"/>
        </w:rPr>
        <w:t>。目前</w:t>
      </w:r>
      <w:r w:rsidRPr="00630728">
        <w:t>世界上主流的虚拟化解决方案有</w:t>
      </w:r>
      <w:r w:rsidRPr="00630728">
        <w:t>XEN</w:t>
      </w:r>
      <w:r w:rsidR="006D4F42">
        <w:rPr>
          <w:rFonts w:hint="eastAsia"/>
          <w:vertAlign w:val="superscript"/>
        </w:rPr>
        <w:t>[18]</w:t>
      </w:r>
      <w:r w:rsidRPr="00630728">
        <w:t>，</w:t>
      </w:r>
      <w:r w:rsidRPr="00630728">
        <w:t>KVM</w:t>
      </w:r>
      <w:r w:rsidRPr="00630728">
        <w:t>，</w:t>
      </w:r>
      <w:r w:rsidRPr="00630728">
        <w:t>Hyper-V</w:t>
      </w:r>
      <w:r w:rsidRPr="00630728">
        <w:t>，</w:t>
      </w:r>
      <w:r w:rsidRPr="00630728">
        <w:t>VMware</w:t>
      </w:r>
      <w:r w:rsidRPr="00630728">
        <w:t>等，</w:t>
      </w:r>
      <w:r w:rsidRPr="00630728">
        <w:rPr>
          <w:rFonts w:hint="eastAsia"/>
        </w:rPr>
        <w:t>各大厂商如</w:t>
      </w:r>
      <w:r w:rsidRPr="00630728">
        <w:t>Amazon</w:t>
      </w:r>
      <w:r w:rsidRPr="00630728">
        <w:t>、</w:t>
      </w:r>
      <w:r w:rsidRPr="00630728">
        <w:t>IBM</w:t>
      </w:r>
      <w:r w:rsidRPr="00630728">
        <w:t>、</w:t>
      </w:r>
      <w:r w:rsidRPr="00630728">
        <w:t>Microsoft</w:t>
      </w:r>
      <w:r w:rsidRPr="00630728">
        <w:t>、</w:t>
      </w:r>
      <w:r w:rsidRPr="00630728">
        <w:t>VMware</w:t>
      </w:r>
      <w:r w:rsidRPr="00630728">
        <w:t>、</w:t>
      </w:r>
      <w:r w:rsidRPr="00630728">
        <w:t>CSICO</w:t>
      </w:r>
      <w:r w:rsidRPr="00630728">
        <w:t>以及国内的阿里巴巴、华为、百度</w:t>
      </w:r>
      <w:r w:rsidRPr="00630728">
        <w:rPr>
          <w:rFonts w:hint="eastAsia"/>
        </w:rPr>
        <w:t>、腾讯</w:t>
      </w:r>
      <w:r w:rsidRPr="00630728">
        <w:t>等著名企业都将这种技术应用的自己的系统解决方案中</w:t>
      </w:r>
      <w:r w:rsidRPr="00630728">
        <w:rPr>
          <w:rFonts w:hint="eastAsia"/>
        </w:rPr>
        <w:t>并对外提供服务</w:t>
      </w:r>
      <w:r w:rsidRPr="00630728">
        <w:t>。</w:t>
      </w:r>
    </w:p>
    <w:p w14:paraId="03B1C95E" w14:textId="77777777" w:rsidR="002A6379" w:rsidRPr="00EE639C" w:rsidRDefault="002A6379" w:rsidP="00EE639C">
      <w:pPr>
        <w:pStyle w:val="2"/>
      </w:pPr>
      <w:bookmarkStart w:id="20" w:name="_Toc475743651"/>
      <w:bookmarkStart w:id="21" w:name="_Toc475806780"/>
      <w:r w:rsidRPr="00EE639C">
        <w:t>本文内容结构</w:t>
      </w:r>
      <w:bookmarkEnd w:id="20"/>
      <w:bookmarkEnd w:id="21"/>
    </w:p>
    <w:p w14:paraId="5686DBA9" w14:textId="4F027285" w:rsidR="002A6379" w:rsidRDefault="00B468FD" w:rsidP="00B754A7">
      <w:pPr>
        <w:ind w:firstLine="480"/>
      </w:pPr>
      <w:r w:rsidRPr="002A6379">
        <w:t>本</w:t>
      </w:r>
      <w:r>
        <w:t>论文主要内容设计实现</w:t>
      </w:r>
      <w:r w:rsidR="000222E2">
        <w:t>能够</w:t>
      </w:r>
      <w:r w:rsidR="00FC3294">
        <w:t>一个</w:t>
      </w:r>
      <w:r w:rsidR="000222E2">
        <w:t>自动</w:t>
      </w:r>
      <w:r>
        <w:t>管理</w:t>
      </w:r>
      <w:r>
        <w:t>RHEV</w:t>
      </w:r>
      <w:r w:rsidR="000222E2">
        <w:t>（</w:t>
      </w:r>
      <w:r w:rsidR="000222E2">
        <w:t>Red Hat Enterprise Virtualization</w:t>
      </w:r>
      <w:r w:rsidR="000222E2">
        <w:t>）</w:t>
      </w:r>
      <w:r w:rsidR="00FC3294">
        <w:t>虚拟化平台</w:t>
      </w:r>
      <w:r>
        <w:t>中的</w:t>
      </w:r>
      <w:r w:rsidR="006A5A90">
        <w:t>各种</w:t>
      </w:r>
      <w:r>
        <w:t>虚拟化资源的</w:t>
      </w:r>
      <w:r w:rsidR="00FC3294">
        <w:t>自动化管理</w:t>
      </w:r>
      <w:r>
        <w:t>系统。本自动化管理系统是基于</w:t>
      </w:r>
      <w:r>
        <w:t>RHEV</w:t>
      </w:r>
      <w:r>
        <w:t>虚拟化平台进行开发</w:t>
      </w:r>
      <w:r w:rsidR="00114503">
        <w:t>的</w:t>
      </w:r>
      <w:r>
        <w:t>，依靠</w:t>
      </w:r>
      <w:r w:rsidR="00E557AD">
        <w:t>RHEV</w:t>
      </w:r>
      <w:r>
        <w:t>提供的</w:t>
      </w:r>
      <w:r>
        <w:t>REST API</w:t>
      </w:r>
      <w:r>
        <w:t>实现对虚拟机、虚拟机池、</w:t>
      </w:r>
      <w:r w:rsidR="00A33F3D">
        <w:t>模板</w:t>
      </w:r>
      <w:r>
        <w:t>、网络、主机、存储、数据中心等高效率、自动化、高可用的管理系</w:t>
      </w:r>
      <w:r w:rsidR="00EE2327">
        <w:t>统</w:t>
      </w:r>
      <w:r w:rsidR="002A6379" w:rsidRPr="002A6379">
        <w:t>。详细的工作内容如下：</w:t>
      </w:r>
    </w:p>
    <w:p w14:paraId="0EA5CB4C" w14:textId="3C72AFA8" w:rsidR="00643DC5" w:rsidRDefault="00643DC5" w:rsidP="00643DC5">
      <w:pPr>
        <w:pStyle w:val="a1"/>
        <w:numPr>
          <w:ilvl w:val="0"/>
          <w:numId w:val="9"/>
        </w:numPr>
        <w:ind w:firstLineChars="0"/>
      </w:pPr>
      <w:r>
        <w:rPr>
          <w:rFonts w:hint="eastAsia"/>
        </w:rPr>
        <w:t>自动化</w:t>
      </w:r>
      <w:r w:rsidRPr="002C186F">
        <w:t>创建虚拟机</w:t>
      </w:r>
      <w:r>
        <w:rPr>
          <w:rFonts w:hint="eastAsia"/>
        </w:rPr>
        <w:t>，用户只需要输入虚拟机名称，选择要使用</w:t>
      </w:r>
      <w:r w:rsidR="00A33F3D">
        <w:t>模板</w:t>
      </w:r>
      <w:r>
        <w:rPr>
          <w:rFonts w:hint="eastAsia"/>
        </w:rPr>
        <w:t>，</w:t>
      </w:r>
      <w:r>
        <w:rPr>
          <w:rFonts w:hint="eastAsia"/>
        </w:rPr>
        <w:t>Cluster</w:t>
      </w:r>
      <w:r>
        <w:rPr>
          <w:rFonts w:hint="eastAsia"/>
        </w:rPr>
        <w:lastRenderedPageBreak/>
        <w:t>等必要信息系统会自动创建虚拟机，并执行</w:t>
      </w:r>
      <w:r>
        <w:t>PowerShell</w:t>
      </w:r>
      <w:r>
        <w:rPr>
          <w:rFonts w:hint="eastAsia"/>
        </w:rPr>
        <w:t xml:space="preserve"> Script</w:t>
      </w:r>
      <w:r>
        <w:rPr>
          <w:rFonts w:hint="eastAsia"/>
        </w:rPr>
        <w:t>为安装</w:t>
      </w:r>
      <w:r>
        <w:rPr>
          <w:rFonts w:hint="eastAsia"/>
        </w:rPr>
        <w:t>OS</w:t>
      </w:r>
      <w:r>
        <w:rPr>
          <w:rFonts w:hint="eastAsia"/>
        </w:rPr>
        <w:t>作好准备</w:t>
      </w:r>
      <w:r w:rsidRPr="002C186F">
        <w:t>。</w:t>
      </w:r>
      <w:r w:rsidRPr="002A6379">
        <w:t>同时记录保存其日志文件。</w:t>
      </w:r>
    </w:p>
    <w:p w14:paraId="0974E17A" w14:textId="4D188917" w:rsidR="00643DC5" w:rsidRDefault="00643DC5" w:rsidP="00643DC5">
      <w:pPr>
        <w:pStyle w:val="a1"/>
        <w:numPr>
          <w:ilvl w:val="0"/>
          <w:numId w:val="9"/>
        </w:numPr>
        <w:ind w:firstLineChars="0"/>
      </w:pPr>
      <w:r w:rsidRPr="00643DC5">
        <w:rPr>
          <w:rFonts w:hint="eastAsia"/>
        </w:rPr>
        <w:t>自动化</w:t>
      </w:r>
      <w:r w:rsidRPr="00643DC5">
        <w:t>创建虚拟机池</w:t>
      </w:r>
      <w:r w:rsidRPr="00643DC5">
        <w:rPr>
          <w:rFonts w:hint="eastAsia"/>
        </w:rPr>
        <w:t>，</w:t>
      </w:r>
      <w:r w:rsidRPr="002A6379">
        <w:t>提供的虚拟机池的名称，使用的</w:t>
      </w:r>
      <w:r w:rsidR="00A33F3D">
        <w:t>模板</w:t>
      </w:r>
      <w:r w:rsidRPr="002A6379">
        <w:t>，池的大小，池的描述，用户和域，角色和权限等信息系统自动为创建虚拟机池。同时记录保存其日志文件。</w:t>
      </w:r>
    </w:p>
    <w:p w14:paraId="63FAC801" w14:textId="0743DE64" w:rsidR="00643DC5" w:rsidRDefault="00643DC5" w:rsidP="00643DC5">
      <w:pPr>
        <w:pStyle w:val="a1"/>
        <w:numPr>
          <w:ilvl w:val="0"/>
          <w:numId w:val="9"/>
        </w:numPr>
        <w:ind w:firstLineChars="0"/>
      </w:pPr>
      <w:r w:rsidRPr="00643DC5">
        <w:rPr>
          <w:rFonts w:hint="eastAsia"/>
        </w:rPr>
        <w:t>自动化</w:t>
      </w:r>
      <w:r w:rsidRPr="00643DC5">
        <w:t>创建</w:t>
      </w:r>
      <w:r w:rsidR="00A33F3D">
        <w:t>模板</w:t>
      </w:r>
      <w:r w:rsidRPr="00643DC5">
        <w:rPr>
          <w:rFonts w:hint="eastAsia"/>
        </w:rPr>
        <w:t>，用户</w:t>
      </w:r>
      <w:r w:rsidRPr="00643DC5">
        <w:t>选择</w:t>
      </w:r>
      <w:r>
        <w:rPr>
          <w:rFonts w:hint="eastAsia"/>
        </w:rPr>
        <w:t>源</w:t>
      </w:r>
      <w:r w:rsidRPr="002A6379">
        <w:t>虚拟机的名称，操作系统，虚拟机状态，用户和所在域，集群，角色和权限等信息系统自动为创建虚拟机</w:t>
      </w:r>
      <w:r w:rsidR="00A33F3D">
        <w:t>模板</w:t>
      </w:r>
      <w:r w:rsidRPr="002A6379">
        <w:t>。同时记录保存其日志文件。</w:t>
      </w:r>
    </w:p>
    <w:p w14:paraId="26D7C188" w14:textId="22EACA5B" w:rsidR="00643DC5" w:rsidRPr="00643DC5" w:rsidRDefault="00643DC5" w:rsidP="00643DC5">
      <w:pPr>
        <w:pStyle w:val="a1"/>
        <w:numPr>
          <w:ilvl w:val="0"/>
          <w:numId w:val="9"/>
        </w:numPr>
        <w:ind w:firstLineChars="0"/>
      </w:pPr>
      <w:r w:rsidRPr="00643DC5">
        <w:rPr>
          <w:rFonts w:hint="eastAsia"/>
        </w:rPr>
        <w:t>自动化迁移</w:t>
      </w:r>
      <w:r w:rsidR="00A33F3D">
        <w:t>模板</w:t>
      </w:r>
      <w:r w:rsidRPr="00643DC5">
        <w:rPr>
          <w:rFonts w:hint="eastAsia"/>
        </w:rPr>
        <w:t>，用户选择源站点，源站点中可用的</w:t>
      </w:r>
      <w:r w:rsidR="00A33F3D">
        <w:t>模板</w:t>
      </w:r>
      <w:r w:rsidRPr="00643DC5">
        <w:rPr>
          <w:rFonts w:hint="eastAsia"/>
        </w:rPr>
        <w:t>并选择</w:t>
      </w:r>
      <w:r w:rsidR="00A33F3D">
        <w:t>模板</w:t>
      </w:r>
      <w:r w:rsidRPr="00643DC5">
        <w:rPr>
          <w:rFonts w:hint="eastAsia"/>
        </w:rPr>
        <w:t>迁移的目标站点，设定</w:t>
      </w:r>
      <w:r w:rsidR="00A33F3D">
        <w:t>模板</w:t>
      </w:r>
      <w:r w:rsidRPr="00643DC5">
        <w:rPr>
          <w:rFonts w:hint="eastAsia"/>
        </w:rPr>
        <w:t>在目标站点使用的</w:t>
      </w:r>
      <w:r w:rsidRPr="00643DC5">
        <w:rPr>
          <w:rFonts w:hint="eastAsia"/>
        </w:rPr>
        <w:t>Cluster</w:t>
      </w:r>
      <w:r w:rsidRPr="00643DC5">
        <w:rPr>
          <w:rFonts w:hint="eastAsia"/>
        </w:rPr>
        <w:t>，</w:t>
      </w:r>
      <w:r w:rsidRPr="00643DC5">
        <w:rPr>
          <w:rFonts w:hint="eastAsia"/>
        </w:rPr>
        <w:t>Storage</w:t>
      </w:r>
      <w:r w:rsidRPr="00643DC5">
        <w:rPr>
          <w:rFonts w:hint="eastAsia"/>
        </w:rPr>
        <w:t>等信息，系统自动迁移</w:t>
      </w:r>
      <w:r w:rsidR="00A33F3D">
        <w:t>模板</w:t>
      </w:r>
      <w:r w:rsidRPr="00643DC5">
        <w:rPr>
          <w:rFonts w:hint="eastAsia"/>
        </w:rPr>
        <w:t>。</w:t>
      </w:r>
    </w:p>
    <w:p w14:paraId="3E2838DA" w14:textId="14F9B21D" w:rsidR="00B8495E" w:rsidRDefault="00643DC5" w:rsidP="00B8495E">
      <w:pPr>
        <w:pStyle w:val="a1"/>
        <w:numPr>
          <w:ilvl w:val="0"/>
          <w:numId w:val="9"/>
        </w:numPr>
        <w:ind w:firstLineChars="0"/>
      </w:pPr>
      <w:r w:rsidRPr="00643DC5">
        <w:rPr>
          <w:rFonts w:hint="eastAsia"/>
        </w:rPr>
        <w:t>查看</w:t>
      </w:r>
      <w:r w:rsidR="000008C2">
        <w:t>VM</w:t>
      </w:r>
      <w:r w:rsidRPr="00643DC5">
        <w:rPr>
          <w:rFonts w:hint="eastAsia"/>
        </w:rPr>
        <w:t>、</w:t>
      </w:r>
      <w:r w:rsidR="000008C2">
        <w:t>VM</w:t>
      </w:r>
      <w:r w:rsidRPr="00643DC5">
        <w:rPr>
          <w:rFonts w:hint="eastAsia"/>
        </w:rPr>
        <w:t xml:space="preserve"> Pool</w:t>
      </w:r>
      <w:r w:rsidRPr="00643DC5">
        <w:rPr>
          <w:rFonts w:hint="eastAsia"/>
        </w:rPr>
        <w:t>、</w:t>
      </w:r>
      <w:r w:rsidR="00A33F3D">
        <w:t>模板</w:t>
      </w:r>
      <w:r w:rsidRPr="00643DC5">
        <w:rPr>
          <w:rFonts w:hint="eastAsia"/>
        </w:rPr>
        <w:t>、</w:t>
      </w:r>
      <w:r w:rsidR="002D05A8">
        <w:t>模板迁移</w:t>
      </w:r>
      <w:r w:rsidRPr="00643DC5">
        <w:rPr>
          <w:rFonts w:hint="eastAsia"/>
        </w:rPr>
        <w:t>的基本信息和日志。</w:t>
      </w:r>
      <w:r w:rsidR="00B8495E" w:rsidRPr="002A6379">
        <w:t>查看其配置的网络，集群，存储信息、网络节点信息、用户组和域名、角色和权限等信息。</w:t>
      </w:r>
    </w:p>
    <w:p w14:paraId="2819D0BF" w14:textId="77777777" w:rsidR="002A6379" w:rsidRPr="00B8495E" w:rsidRDefault="002A6379" w:rsidP="00B8495E">
      <w:pPr>
        <w:pStyle w:val="a1"/>
        <w:numPr>
          <w:ilvl w:val="0"/>
          <w:numId w:val="9"/>
        </w:numPr>
        <w:ind w:firstLineChars="0"/>
      </w:pPr>
      <w:r w:rsidRPr="00B8495E">
        <w:t>创建定时任务根据用户配置的未来时间点，现将任务写入结构化数据库中，定期调用查看任务是否需要执行，当时间点到达时启动任务，并记录任务执行和错误日志</w:t>
      </w:r>
    </w:p>
    <w:p w14:paraId="5BEDE7DF" w14:textId="77777777" w:rsidR="002A6379" w:rsidRPr="00EE639C" w:rsidRDefault="002A6379" w:rsidP="00EE639C">
      <w:pPr>
        <w:pStyle w:val="2"/>
      </w:pPr>
      <w:bookmarkStart w:id="22" w:name="_Toc475743652"/>
      <w:bookmarkStart w:id="23" w:name="_Toc475806781"/>
      <w:r w:rsidRPr="00EE639C">
        <w:t>本文基本框架</w:t>
      </w:r>
      <w:bookmarkEnd w:id="22"/>
      <w:bookmarkEnd w:id="23"/>
    </w:p>
    <w:p w14:paraId="50E53386" w14:textId="00D1C0D5" w:rsidR="002A6379" w:rsidRPr="002A6379" w:rsidRDefault="002A6379" w:rsidP="00EE639C">
      <w:pPr>
        <w:ind w:firstLine="480"/>
      </w:pPr>
      <w:r w:rsidRPr="002A6379">
        <w:t>本文主要是设计实现</w:t>
      </w:r>
      <w:r w:rsidR="00EE2327">
        <w:t>基于</w:t>
      </w:r>
      <w:r w:rsidR="00EE2327">
        <w:t>RHEV</w:t>
      </w:r>
      <w:r w:rsidR="00EE2327">
        <w:t>虚拟化平台进行开发的，依靠</w:t>
      </w:r>
      <w:r w:rsidR="00EE2327">
        <w:t>RHEV</w:t>
      </w:r>
      <w:r w:rsidR="00EE2327">
        <w:t>提供的</w:t>
      </w:r>
      <w:r w:rsidR="00EE2327">
        <w:t>REST API</w:t>
      </w:r>
      <w:r w:rsidR="00EE2327">
        <w:t>实现对虚拟机、虚拟机池、</w:t>
      </w:r>
      <w:r w:rsidR="00A33F3D">
        <w:t>模板</w:t>
      </w:r>
      <w:r w:rsidR="00EE2327">
        <w:t>、网络、主机、存储、数据中心等高效率、自动化、高可用的管理系统。</w:t>
      </w:r>
      <w:r w:rsidR="00996FF4">
        <w:t>在自动化管理系统设计和实现过程中我所做的工作是实现页面展示层和后端</w:t>
      </w:r>
      <w:r w:rsidR="00EF0001">
        <w:t>任务</w:t>
      </w:r>
      <w:r w:rsidR="00996FF4">
        <w:t>调度层之间的业务逻辑处理层</w:t>
      </w:r>
      <w:r w:rsidRPr="002A6379">
        <w:t>。</w:t>
      </w:r>
      <w:r w:rsidR="00BE4B5F">
        <w:t>用户在</w:t>
      </w:r>
      <w:r w:rsidRPr="002A6379">
        <w:t>前台页面</w:t>
      </w:r>
      <w:r w:rsidR="00BE4B5F">
        <w:t>输入必要信息、提交个人请求</w:t>
      </w:r>
      <w:r w:rsidRPr="002A6379">
        <w:t>，</w:t>
      </w:r>
      <w:r w:rsidR="00BE4B5F">
        <w:t>请求经过中间业务逻辑处理之后生成相应的任务并提交给后端</w:t>
      </w:r>
      <w:r w:rsidR="00EF0001">
        <w:t>任务</w:t>
      </w:r>
      <w:r w:rsidR="00BE4B5F">
        <w:t>调度</w:t>
      </w:r>
      <w:r w:rsidR="00F16287">
        <w:t>逻辑</w:t>
      </w:r>
      <w:r w:rsidRPr="002A6379">
        <w:t>，调度</w:t>
      </w:r>
      <w:r w:rsidR="00CC5AF6">
        <w:t>进程会在后台进行执行任务，并把任务执行的结果返回到前端页面，展示给用户，同时写入日志</w:t>
      </w:r>
      <w:r w:rsidRPr="002A6379">
        <w:t>。本文基本框架如下：</w:t>
      </w:r>
    </w:p>
    <w:p w14:paraId="03F67500" w14:textId="699FD220" w:rsidR="002A6379" w:rsidRPr="002A6379" w:rsidRDefault="008F5751" w:rsidP="00EE639C">
      <w:pPr>
        <w:ind w:firstLine="480"/>
      </w:pPr>
      <w:r>
        <w:t>第一章绪论</w:t>
      </w:r>
      <w:r w:rsidR="002A6379" w:rsidRPr="002A6379">
        <w:t>主要介绍</w:t>
      </w:r>
      <w:r w:rsidR="00494533">
        <w:t>本文的</w:t>
      </w:r>
      <w:r w:rsidR="002A6379" w:rsidRPr="002A6379">
        <w:t>选题背景和</w:t>
      </w:r>
      <w:r w:rsidR="00494533">
        <w:t>虚拟化技术</w:t>
      </w:r>
      <w:r w:rsidR="002A6379" w:rsidRPr="002A6379">
        <w:t>国内外</w:t>
      </w:r>
      <w:r w:rsidR="00494533">
        <w:t>的现状</w:t>
      </w:r>
      <w:r w:rsidR="00494533" w:rsidRPr="002A6379">
        <w:t xml:space="preserve"> </w:t>
      </w:r>
      <w:r w:rsidR="00494533">
        <w:t>以及</w:t>
      </w:r>
      <w:r w:rsidR="00A70996">
        <w:t>自动化管理</w:t>
      </w:r>
      <w:r w:rsidR="00A70996" w:rsidRPr="002A6379">
        <w:t>系统</w:t>
      </w:r>
      <w:r w:rsidR="00494533">
        <w:t>研究的内容和行文框架</w:t>
      </w:r>
      <w:r w:rsidR="002A6379" w:rsidRPr="002A6379">
        <w:t>。</w:t>
      </w:r>
    </w:p>
    <w:p w14:paraId="20F321E5" w14:textId="3067F9B8" w:rsidR="002A6379" w:rsidRPr="002A6379" w:rsidRDefault="002A6379" w:rsidP="00EE639C">
      <w:pPr>
        <w:ind w:firstLine="480"/>
      </w:pPr>
      <w:r w:rsidRPr="002A6379">
        <w:t>第二章</w:t>
      </w:r>
      <w:r w:rsidR="00A70996">
        <w:t>自动化管理</w:t>
      </w:r>
      <w:r w:rsidRPr="002A6379">
        <w:t>系统设计技术的基本原理主要阐述本系统会涉及到的技术难点如</w:t>
      </w:r>
      <w:r w:rsidRPr="002A6379">
        <w:t>RPC</w:t>
      </w:r>
      <w:r w:rsidRPr="002A6379">
        <w:t>，</w:t>
      </w:r>
      <w:r w:rsidRPr="002A6379">
        <w:t>K</w:t>
      </w:r>
      <w:r w:rsidR="000008C2">
        <w:t>VM</w:t>
      </w:r>
      <w:r w:rsidRPr="002A6379">
        <w:t>架构，</w:t>
      </w:r>
      <w:r w:rsidRPr="002A6379">
        <w:t>LDAP</w:t>
      </w:r>
      <w:r w:rsidRPr="002A6379">
        <w:t>，</w:t>
      </w:r>
      <w:r w:rsidRPr="002A6379">
        <w:t>RHEV</w:t>
      </w:r>
      <w:r w:rsidRPr="002A6379">
        <w:t>的负载均衡策略，实时迁移策略等。</w:t>
      </w:r>
    </w:p>
    <w:p w14:paraId="2A681E11" w14:textId="3690F56B" w:rsidR="002A6379" w:rsidRPr="002A6379" w:rsidRDefault="00A70996" w:rsidP="00EE639C">
      <w:pPr>
        <w:ind w:firstLine="480"/>
      </w:pPr>
      <w:r>
        <w:t>第三章自动化管理</w:t>
      </w:r>
      <w:r w:rsidRPr="002A6379">
        <w:t>系统</w:t>
      </w:r>
      <w:r>
        <w:t>需求分析</w:t>
      </w:r>
      <w:r w:rsidR="00245C1A">
        <w:t>，</w:t>
      </w:r>
      <w:r>
        <w:t>主要介绍本系统需要解决问题</w:t>
      </w:r>
      <w:r w:rsidR="002A6379" w:rsidRPr="002A6379">
        <w:t>和</w:t>
      </w:r>
      <w:r>
        <w:t>本系统需要做哪些工作，并分析了虚拟机的创建、虚拟机池、</w:t>
      </w:r>
      <w:r w:rsidR="00A33F3D">
        <w:t>模板</w:t>
      </w:r>
      <w:r>
        <w:t>的创建、</w:t>
      </w:r>
      <w:r w:rsidR="00A33F3D">
        <w:t>模板</w:t>
      </w:r>
      <w:r>
        <w:t>的迁移的需求。</w:t>
      </w:r>
    </w:p>
    <w:p w14:paraId="77563DC6" w14:textId="62E1480E" w:rsidR="002A6379" w:rsidRPr="002A6379" w:rsidRDefault="002A6379" w:rsidP="00EE639C">
      <w:pPr>
        <w:ind w:firstLine="480"/>
      </w:pPr>
      <w:r w:rsidRPr="002A6379">
        <w:t>第四章</w:t>
      </w:r>
      <w:r w:rsidR="00A70996">
        <w:t>自动化管理</w:t>
      </w:r>
      <w:r w:rsidR="00A70996" w:rsidRPr="002A6379">
        <w:t>系统</w:t>
      </w:r>
      <w:r w:rsidRPr="002A6379">
        <w:t>设计和实现</w:t>
      </w:r>
      <w:r w:rsidR="00A70996">
        <w:t>，根据第三章的</w:t>
      </w:r>
      <w:r w:rsidRPr="002A6379">
        <w:t>需求分析</w:t>
      </w:r>
      <w:r w:rsidR="00A70996">
        <w:t>设计自动化管理</w:t>
      </w:r>
      <w:r w:rsidR="00A70996" w:rsidRPr="002A6379">
        <w:t>系统</w:t>
      </w:r>
      <w:r w:rsidR="00A70996">
        <w:t>怎么实现各个功能</w:t>
      </w:r>
      <w:r w:rsidRPr="002A6379">
        <w:t>。</w:t>
      </w:r>
      <w:r w:rsidR="00F02276">
        <w:t>分为</w:t>
      </w:r>
      <w:r w:rsidR="00A51F4F">
        <w:t>自动化管理</w:t>
      </w:r>
      <w:r w:rsidR="00A51F4F" w:rsidRPr="002A6379">
        <w:t>系统</w:t>
      </w:r>
      <w:r w:rsidR="00F02276">
        <w:t>整体设计和</w:t>
      </w:r>
      <w:r w:rsidR="00A51F4F">
        <w:t>关键技术设计实现。</w:t>
      </w:r>
    </w:p>
    <w:p w14:paraId="428CDFB2" w14:textId="017E88F8" w:rsidR="002A6379" w:rsidRPr="002A6379" w:rsidRDefault="00245C1A" w:rsidP="00EE639C">
      <w:pPr>
        <w:ind w:firstLine="480"/>
      </w:pPr>
      <w:r>
        <w:t>第五章系统部署和测试，自动化管理</w:t>
      </w:r>
      <w:r w:rsidRPr="002A6379">
        <w:t>系统</w:t>
      </w:r>
      <w:r>
        <w:t>部署需要的软硬件环境以及系统运行的截图，同时查看任务执行</w:t>
      </w:r>
      <w:r>
        <w:t>RHE</w:t>
      </w:r>
      <w:r w:rsidR="000008C2">
        <w:t>VM</w:t>
      </w:r>
      <w:r>
        <w:t>中结果确保任务正常执行。</w:t>
      </w:r>
    </w:p>
    <w:p w14:paraId="316E98CA" w14:textId="25559F6F" w:rsidR="002A6379" w:rsidRPr="002A6379" w:rsidRDefault="002A6379" w:rsidP="00EE639C">
      <w:pPr>
        <w:ind w:firstLine="480"/>
      </w:pPr>
      <w:r w:rsidRPr="002A6379">
        <w:t>第六章</w:t>
      </w:r>
      <w:r w:rsidR="006C0B5D">
        <w:t>总结和展望，主要对本论文所做工作的</w:t>
      </w:r>
      <w:r w:rsidRPr="002A6379">
        <w:t>总结</w:t>
      </w:r>
      <w:r w:rsidR="006C0B5D">
        <w:t>和虚拟机化技术未来发展的展望</w:t>
      </w:r>
      <w:r w:rsidRPr="002A6379">
        <w:t>。</w:t>
      </w:r>
      <w:r w:rsidR="006C0B5D">
        <w:t>在总结中，指出本文一些不足之处和改进办法。</w:t>
      </w:r>
      <w:r w:rsidRPr="002A6379">
        <w:t>最后是致谢、参考文献。</w:t>
      </w:r>
    </w:p>
    <w:p w14:paraId="3D7E21DB" w14:textId="01BAF973" w:rsidR="002A6379" w:rsidRPr="00EE639C" w:rsidRDefault="002A6379" w:rsidP="00EE639C">
      <w:pPr>
        <w:pStyle w:val="2"/>
      </w:pPr>
      <w:bookmarkStart w:id="24" w:name="_Toc475743653"/>
      <w:bookmarkStart w:id="25" w:name="_Toc475806782"/>
      <w:r w:rsidRPr="00EE639C">
        <w:lastRenderedPageBreak/>
        <w:t>本章小结</w:t>
      </w:r>
      <w:bookmarkEnd w:id="24"/>
      <w:bookmarkEnd w:id="25"/>
    </w:p>
    <w:p w14:paraId="2AE59C90" w14:textId="77777777" w:rsidR="002A6379" w:rsidRPr="002A6379" w:rsidRDefault="002A6379" w:rsidP="00EE639C">
      <w:pPr>
        <w:ind w:firstLine="480"/>
        <w:sectPr w:rsidR="002A6379" w:rsidRPr="002A6379" w:rsidSect="00555721">
          <w:headerReference w:type="even" r:id="rId26"/>
          <w:headerReference w:type="default" r:id="rId27"/>
          <w:footerReference w:type="even" r:id="rId28"/>
          <w:footerReference w:type="default" r:id="rId29"/>
          <w:endnotePr>
            <w:numFmt w:val="decimal"/>
          </w:endnotePr>
          <w:type w:val="continuous"/>
          <w:pgSz w:w="11906" w:h="16838" w:code="9"/>
          <w:pgMar w:top="2098" w:right="1758" w:bottom="2098" w:left="1758" w:header="1701" w:footer="1701" w:gutter="0"/>
          <w:pgNumType w:start="1"/>
          <w:cols w:space="425"/>
          <w:docGrid w:linePitch="360" w:charSpace="1861"/>
        </w:sectPr>
      </w:pPr>
      <w:r w:rsidRPr="00EE639C">
        <w:t>本章主要分为四个小节，分别讲了论文的选题背景和研究内容、虚拟化</w:t>
      </w:r>
      <w:r>
        <w:t>技术的国内外发展状况、本文内容和本文基本框架。</w:t>
      </w:r>
    </w:p>
    <w:p w14:paraId="45B3F729" w14:textId="19F46B91" w:rsidR="00660AD1" w:rsidRPr="007A0FFD" w:rsidRDefault="00445CC3" w:rsidP="007A0FFD">
      <w:pPr>
        <w:pStyle w:val="1"/>
      </w:pPr>
      <w:bookmarkStart w:id="26" w:name="_Toc475743654"/>
      <w:bookmarkStart w:id="27" w:name="_Toc475806783"/>
      <w:r w:rsidRPr="007A0FFD">
        <w:rPr>
          <w:rFonts w:hint="eastAsia"/>
        </w:rPr>
        <w:lastRenderedPageBreak/>
        <w:t>自动化管理</w:t>
      </w:r>
      <w:r w:rsidR="002D3D65" w:rsidRPr="007A0FFD">
        <w:t>系统</w:t>
      </w:r>
      <w:r w:rsidR="002D3D65" w:rsidRPr="007A0FFD">
        <w:rPr>
          <w:rFonts w:hint="eastAsia"/>
        </w:rPr>
        <w:t>使用</w:t>
      </w:r>
      <w:r w:rsidRPr="007A0FFD">
        <w:t>的</w:t>
      </w:r>
      <w:r w:rsidR="000D3BEC" w:rsidRPr="007A0FFD">
        <w:rPr>
          <w:rFonts w:hint="eastAsia"/>
        </w:rPr>
        <w:t>技术</w:t>
      </w:r>
      <w:r w:rsidR="006F5291" w:rsidRPr="007A0FFD">
        <w:rPr>
          <w:rFonts w:hint="eastAsia"/>
        </w:rPr>
        <w:t>介绍</w:t>
      </w:r>
      <w:bookmarkEnd w:id="26"/>
      <w:bookmarkEnd w:id="27"/>
    </w:p>
    <w:p w14:paraId="241DB83D" w14:textId="7276893F" w:rsidR="00660AD1" w:rsidRPr="00EE639C" w:rsidRDefault="00404F03" w:rsidP="008600A7">
      <w:pPr>
        <w:pStyle w:val="2"/>
      </w:pPr>
      <w:bookmarkStart w:id="28" w:name="_Toc475743655"/>
      <w:bookmarkStart w:id="29" w:name="_Toc475806784"/>
      <w:r w:rsidRPr="00EE639C">
        <w:t>虚拟化技术</w:t>
      </w:r>
      <w:bookmarkEnd w:id="28"/>
      <w:bookmarkEnd w:id="29"/>
    </w:p>
    <w:p w14:paraId="2331B58F" w14:textId="487C2BC0" w:rsidR="00FB1CE0" w:rsidRDefault="00F55B97" w:rsidP="003F44EB">
      <w:pPr>
        <w:ind w:firstLine="480"/>
      </w:pPr>
      <w:bookmarkStart w:id="30" w:name="_Toc471522529"/>
      <w:bookmarkStart w:id="31" w:name="_Toc471524694"/>
      <w:bookmarkStart w:id="32" w:name="_Toc471845772"/>
      <w:bookmarkStart w:id="33" w:name="_Toc471845959"/>
      <w:bookmarkStart w:id="34" w:name="_Toc471522528"/>
      <w:bookmarkStart w:id="35" w:name="_Toc471524693"/>
      <w:bookmarkStart w:id="36" w:name="_Toc471845771"/>
      <w:bookmarkStart w:id="37" w:name="_Toc471845958"/>
      <w:bookmarkStart w:id="38" w:name="_Toc475743656"/>
      <w:r>
        <w:rPr>
          <w:noProof/>
        </w:rPr>
        <w:drawing>
          <wp:anchor distT="0" distB="0" distL="114300" distR="114300" simplePos="0" relativeHeight="251697152" behindDoc="0" locked="0" layoutInCell="1" allowOverlap="1" wp14:anchorId="28D0924C" wp14:editId="419DC4F9">
            <wp:simplePos x="0" y="0"/>
            <wp:positionH relativeFrom="column">
              <wp:posOffset>160020</wp:posOffset>
            </wp:positionH>
            <wp:positionV relativeFrom="paragraph">
              <wp:posOffset>287655</wp:posOffset>
            </wp:positionV>
            <wp:extent cx="4610100" cy="4526432"/>
            <wp:effectExtent l="0" t="0" r="0" b="7620"/>
            <wp:wrapTopAndBottom/>
            <wp:docPr id="1" name="图片 1" descr="Screen%20Shot%202017-01-06%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1-06%20at%20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100" cy="4526432"/>
                    </a:xfrm>
                    <a:prstGeom prst="rect">
                      <a:avLst/>
                    </a:prstGeom>
                    <a:noFill/>
                    <a:ln>
                      <a:noFill/>
                    </a:ln>
                  </pic:spPr>
                </pic:pic>
              </a:graphicData>
            </a:graphic>
          </wp:anchor>
        </w:drawing>
      </w:r>
      <w:bookmarkEnd w:id="30"/>
      <w:bookmarkEnd w:id="31"/>
      <w:bookmarkEnd w:id="32"/>
      <w:bookmarkEnd w:id="33"/>
      <w:r w:rsidR="002D3D65">
        <w:t>虚拟化技术按</w:t>
      </w:r>
      <w:r w:rsidR="00F60349">
        <w:t>抽象程度的递增</w:t>
      </w:r>
      <w:r w:rsidR="00574E80">
        <w:rPr>
          <w:vertAlign w:val="superscript"/>
        </w:rPr>
        <w:t>[</w:t>
      </w:r>
      <w:r w:rsidR="00F4630D">
        <w:rPr>
          <w:vertAlign w:val="superscript"/>
        </w:rPr>
        <w:t>21-22</w:t>
      </w:r>
      <w:r w:rsidR="00574E80">
        <w:rPr>
          <w:vertAlign w:val="superscript"/>
        </w:rPr>
        <w:t>]</w:t>
      </w:r>
      <w:r w:rsidR="00F60349">
        <w:t>的顺序被划分以下</w:t>
      </w:r>
      <w:r w:rsidR="00101A7E" w:rsidRPr="00404F03">
        <w:t>五个层次</w:t>
      </w:r>
      <w:r w:rsidR="00101A7E">
        <w:t>。</w:t>
      </w:r>
      <w:bookmarkEnd w:id="34"/>
      <w:bookmarkEnd w:id="35"/>
      <w:bookmarkEnd w:id="36"/>
      <w:bookmarkEnd w:id="37"/>
      <w:bookmarkEnd w:id="38"/>
    </w:p>
    <w:p w14:paraId="67DA7837" w14:textId="44F071A3" w:rsidR="00404F03" w:rsidRPr="00DD746A" w:rsidRDefault="000317A3" w:rsidP="00DD746A">
      <w:pPr>
        <w:pStyle w:val="af2"/>
        <w:ind w:firstLine="420"/>
      </w:pPr>
      <w:bookmarkStart w:id="39" w:name="_Toc471846149"/>
      <w:r>
        <w:t>图</w:t>
      </w:r>
      <w:r>
        <w:t xml:space="preserve">2.1 </w:t>
      </w:r>
      <w:r w:rsidR="002D3D65">
        <w:t>虚拟技术按</w:t>
      </w:r>
      <w:r w:rsidR="002D3D65">
        <w:rPr>
          <w:rFonts w:hint="eastAsia"/>
        </w:rPr>
        <w:t>的</w:t>
      </w:r>
      <w:r>
        <w:t>划</w:t>
      </w:r>
      <w:r w:rsidR="002D3D65">
        <w:rPr>
          <w:rFonts w:hint="eastAsia"/>
        </w:rPr>
        <w:t>分</w:t>
      </w:r>
      <w:bookmarkEnd w:id="39"/>
    </w:p>
    <w:p w14:paraId="4342C1CD" w14:textId="77777777" w:rsidR="00404F03" w:rsidRPr="00EE639C" w:rsidRDefault="00404F03" w:rsidP="00092274">
      <w:pPr>
        <w:pStyle w:val="3"/>
      </w:pPr>
      <w:bookmarkStart w:id="40" w:name="_Toc475743657"/>
      <w:bookmarkStart w:id="41" w:name="_Toc475806785"/>
      <w:r w:rsidRPr="00EE639C">
        <w:t>硬件抽象层（</w:t>
      </w:r>
      <w:r w:rsidRPr="00EE639C">
        <w:t>Hardware Abstraction Level</w:t>
      </w:r>
      <w:r w:rsidRPr="00EE639C">
        <w:t>）</w:t>
      </w:r>
      <w:bookmarkEnd w:id="40"/>
      <w:bookmarkEnd w:id="41"/>
    </w:p>
    <w:p w14:paraId="7311BDEB" w14:textId="0860FF4E" w:rsidR="00404F03" w:rsidRPr="00404F03" w:rsidRDefault="00510CF1" w:rsidP="00404F03">
      <w:pPr>
        <w:pStyle w:val="aff"/>
        <w:spacing w:after="0"/>
        <w:ind w:left="0" w:firstLine="480"/>
      </w:pPr>
      <w:r>
        <w:t>硬件抽象层</w:t>
      </w:r>
      <w:r w:rsidR="00404F03" w:rsidRPr="00404F03">
        <w:t>虚拟技术</w:t>
      </w:r>
      <w:r w:rsidR="00D074F6">
        <w:rPr>
          <w:rFonts w:hint="eastAsia"/>
          <w:vertAlign w:val="superscript"/>
        </w:rPr>
        <w:t>[</w:t>
      </w:r>
      <w:r w:rsidR="003459B9">
        <w:rPr>
          <w:vertAlign w:val="superscript"/>
        </w:rPr>
        <w:t>23</w:t>
      </w:r>
      <w:r w:rsidR="00D074F6">
        <w:rPr>
          <w:rFonts w:hint="eastAsia"/>
          <w:vertAlign w:val="superscript"/>
        </w:rPr>
        <w:t>]</w:t>
      </w:r>
      <w:r>
        <w:t>是</w:t>
      </w:r>
      <w:r>
        <w:rPr>
          <w:rFonts w:hint="eastAsia"/>
        </w:rPr>
        <w:t>指</w:t>
      </w:r>
      <w:r>
        <w:t>硬件</w:t>
      </w:r>
      <w:r w:rsidR="00404F03" w:rsidRPr="00404F03">
        <w:t>虚拟技术，如</w:t>
      </w:r>
      <w:r w:rsidR="00404F03" w:rsidRPr="00404F03">
        <w:t>2005</w:t>
      </w:r>
      <w:r w:rsidR="00404F03" w:rsidRPr="00404F03">
        <w:t>年</w:t>
      </w:r>
      <w:r w:rsidRPr="00404F03">
        <w:t xml:space="preserve"> </w:t>
      </w:r>
      <w:r w:rsidR="00404F03" w:rsidRPr="00404F03">
        <w:t>Intel</w:t>
      </w:r>
      <w:r w:rsidR="00404F03" w:rsidRPr="00404F03">
        <w:t>公司</w:t>
      </w:r>
      <w:r>
        <w:rPr>
          <w:rFonts w:hint="eastAsia"/>
        </w:rPr>
        <w:t>推出的基于</w:t>
      </w:r>
      <w:r>
        <w:rPr>
          <w:rFonts w:hint="eastAsia"/>
        </w:rPr>
        <w:t>x86</w:t>
      </w:r>
      <w:r>
        <w:rPr>
          <w:rFonts w:hint="eastAsia"/>
        </w:rPr>
        <w:t>的硬件辅助虚拟化技术</w:t>
      </w:r>
      <w:r>
        <w:t>，</w:t>
      </w:r>
      <w:r>
        <w:rPr>
          <w:rFonts w:hint="eastAsia"/>
        </w:rPr>
        <w:t>而</w:t>
      </w:r>
      <w:r>
        <w:rPr>
          <w:rFonts w:hint="eastAsia"/>
        </w:rPr>
        <w:t>2006</w:t>
      </w:r>
      <w:r>
        <w:rPr>
          <w:rFonts w:hint="eastAsia"/>
        </w:rPr>
        <w:t>年</w:t>
      </w:r>
      <w:r w:rsidR="00404F03" w:rsidRPr="00404F03">
        <w:t>AMD</w:t>
      </w:r>
      <w:r w:rsidR="00404F03" w:rsidRPr="00404F03">
        <w:t>公司</w:t>
      </w:r>
      <w:r>
        <w:rPr>
          <w:rFonts w:hint="eastAsia"/>
        </w:rPr>
        <w:t>也</w:t>
      </w:r>
      <w:r>
        <w:t>推出</w:t>
      </w:r>
      <w:r>
        <w:rPr>
          <w:rFonts w:hint="eastAsia"/>
        </w:rPr>
        <w:t>了支持</w:t>
      </w:r>
      <w:r w:rsidR="00404F03" w:rsidRPr="00404F03">
        <w:t>x86</w:t>
      </w:r>
      <w:r>
        <w:t>架构处理器</w:t>
      </w:r>
      <w:r>
        <w:rPr>
          <w:rFonts w:hint="eastAsia"/>
        </w:rPr>
        <w:t>的</w:t>
      </w:r>
      <w:r w:rsidR="00404F03" w:rsidRPr="00404F03">
        <w:t>虚拟技术支持</w:t>
      </w:r>
      <w:r w:rsidR="0044699D">
        <w:rPr>
          <w:rFonts w:hint="eastAsia"/>
          <w:vertAlign w:val="superscript"/>
        </w:rPr>
        <w:t>[</w:t>
      </w:r>
      <w:r w:rsidR="00CB3E94">
        <w:rPr>
          <w:rFonts w:hint="eastAsia"/>
          <w:vertAlign w:val="superscript"/>
        </w:rPr>
        <w:t>24</w:t>
      </w:r>
      <w:r w:rsidR="0044699D">
        <w:rPr>
          <w:rFonts w:hint="eastAsia"/>
          <w:vertAlign w:val="superscript"/>
        </w:rPr>
        <w:t>]</w:t>
      </w:r>
      <w:r w:rsidR="00404F03" w:rsidRPr="00404F03">
        <w:t>。</w:t>
      </w:r>
      <w:r w:rsidR="00035206">
        <w:rPr>
          <w:rFonts w:hint="eastAsia"/>
        </w:rPr>
        <w:t>这两家公司推出的基于</w:t>
      </w:r>
      <w:r w:rsidR="00035206">
        <w:rPr>
          <w:rFonts w:hint="eastAsia"/>
        </w:rPr>
        <w:t>x86</w:t>
      </w:r>
      <w:r w:rsidR="00035206">
        <w:rPr>
          <w:rFonts w:hint="eastAsia"/>
        </w:rPr>
        <w:t>的硬件辅助虚拟化产品，在很大程度上提高了虚拟机性能</w:t>
      </w:r>
      <w:r w:rsidR="00035206">
        <w:t>，</w:t>
      </w:r>
      <w:r w:rsidR="00035206">
        <w:rPr>
          <w:rFonts w:hint="eastAsia"/>
        </w:rPr>
        <w:t>从而推进了虚拟化技术的进一步</w:t>
      </w:r>
      <w:r w:rsidR="00AE4F02">
        <w:rPr>
          <w:rFonts w:hint="eastAsia"/>
        </w:rPr>
        <w:t>发</w:t>
      </w:r>
      <w:r w:rsidR="00035206">
        <w:rPr>
          <w:rFonts w:hint="eastAsia"/>
        </w:rPr>
        <w:t>展。</w:t>
      </w:r>
    </w:p>
    <w:p w14:paraId="0AAFE885" w14:textId="77777777" w:rsidR="00404F03" w:rsidRPr="00404F03" w:rsidRDefault="00404F03" w:rsidP="00092274">
      <w:pPr>
        <w:pStyle w:val="3"/>
      </w:pPr>
      <w:bookmarkStart w:id="42" w:name="_Toc475743658"/>
      <w:bookmarkStart w:id="43" w:name="_Toc475806786"/>
      <w:r w:rsidRPr="00404F03">
        <w:t>指令集结构层（</w:t>
      </w:r>
      <w:r w:rsidRPr="00404F03">
        <w:t>Instruction Set Architecture Level</w:t>
      </w:r>
      <w:r w:rsidRPr="00404F03">
        <w:t>）</w:t>
      </w:r>
      <w:bookmarkEnd w:id="42"/>
      <w:bookmarkEnd w:id="43"/>
    </w:p>
    <w:p w14:paraId="1977EB71" w14:textId="4B3CAE9F" w:rsidR="00404F03" w:rsidRPr="00404F03" w:rsidRDefault="00531E13" w:rsidP="00404F03">
      <w:pPr>
        <w:pStyle w:val="aff"/>
        <w:spacing w:after="0"/>
        <w:ind w:left="0" w:firstLine="480"/>
      </w:pPr>
      <w:r>
        <w:t>指令集结构层虚拟技术是</w:t>
      </w:r>
      <w:r>
        <w:rPr>
          <w:rFonts w:hint="eastAsia"/>
        </w:rPr>
        <w:t>指以纯</w:t>
      </w:r>
      <w:r>
        <w:t>软件</w:t>
      </w:r>
      <w:r>
        <w:rPr>
          <w:rFonts w:hint="eastAsia"/>
        </w:rPr>
        <w:t>方式</w:t>
      </w:r>
      <w:r w:rsidR="00404F03" w:rsidRPr="00404F03">
        <w:t>模拟</w:t>
      </w:r>
      <w:r>
        <w:rPr>
          <w:rFonts w:hint="eastAsia"/>
        </w:rPr>
        <w:t>cpu</w:t>
      </w:r>
      <w:r>
        <w:t>指令的执行</w:t>
      </w:r>
      <w:r>
        <w:rPr>
          <w:rFonts w:hint="eastAsia"/>
        </w:rPr>
        <w:t>的虚拟化技术</w:t>
      </w:r>
      <w:r w:rsidR="00831A8B">
        <w:t>。</w:t>
      </w:r>
      <w:r w:rsidR="000008C2">
        <w:t>VM</w:t>
      </w:r>
      <w:r w:rsidR="00831A8B">
        <w:rPr>
          <w:rFonts w:hint="eastAsia"/>
        </w:rPr>
        <w:t>M</w:t>
      </w:r>
      <w:r w:rsidR="00404F03" w:rsidRPr="00404F03">
        <w:t>截获</w:t>
      </w:r>
      <w:r w:rsidR="00404F03" w:rsidRPr="00404F03">
        <w:t>Guest</w:t>
      </w:r>
      <w:r w:rsidR="006E043D">
        <w:t xml:space="preserve"> </w:t>
      </w:r>
      <w:r w:rsidR="00404F03" w:rsidRPr="00404F03">
        <w:t>OS</w:t>
      </w:r>
      <w:r w:rsidR="00831A8B">
        <w:t>发出的指令</w:t>
      </w:r>
      <w:r w:rsidR="0044699D">
        <w:rPr>
          <w:rFonts w:hint="eastAsia"/>
          <w:vertAlign w:val="superscript"/>
        </w:rPr>
        <w:t>[</w:t>
      </w:r>
      <w:r w:rsidR="00CB3E94">
        <w:rPr>
          <w:rFonts w:hint="eastAsia"/>
          <w:vertAlign w:val="superscript"/>
        </w:rPr>
        <w:t>25</w:t>
      </w:r>
      <w:r w:rsidR="0044699D">
        <w:rPr>
          <w:rFonts w:hint="eastAsia"/>
          <w:vertAlign w:val="superscript"/>
        </w:rPr>
        <w:t>]</w:t>
      </w:r>
      <w:r w:rsidR="00831A8B">
        <w:t>，</w:t>
      </w:r>
      <w:r w:rsidR="00831A8B">
        <w:rPr>
          <w:rFonts w:hint="eastAsia"/>
        </w:rPr>
        <w:t>对</w:t>
      </w:r>
      <w:r w:rsidR="00831A8B">
        <w:t>把</w:t>
      </w:r>
      <w:r w:rsidR="00831A8B">
        <w:rPr>
          <w:rFonts w:hint="eastAsia"/>
        </w:rPr>
        <w:t>指令进行</w:t>
      </w:r>
      <w:r w:rsidR="00831A8B">
        <w:t>模拟、翻译成底层上可以运行的</w:t>
      </w:r>
      <w:r w:rsidR="00404F03" w:rsidRPr="00404F03">
        <w:t>CPU</w:t>
      </w:r>
      <w:r w:rsidR="00E147D4">
        <w:t>内部</w:t>
      </w:r>
      <w:r w:rsidR="00E147D4">
        <w:rPr>
          <w:rFonts w:hint="eastAsia"/>
        </w:rPr>
        <w:t>命</w:t>
      </w:r>
      <w:r w:rsidR="00831A8B">
        <w:t>令</w:t>
      </w:r>
      <w:r w:rsidR="00831A8B">
        <w:rPr>
          <w:rFonts w:hint="eastAsia"/>
        </w:rPr>
        <w:t>或</w:t>
      </w:r>
      <w:r w:rsidR="00404F03" w:rsidRPr="00404F03">
        <w:t>IO</w:t>
      </w:r>
      <w:r w:rsidR="00831A8B">
        <w:t>指令</w:t>
      </w:r>
      <w:r w:rsidR="00404F03" w:rsidRPr="00404F03">
        <w:t>。</w:t>
      </w:r>
    </w:p>
    <w:p w14:paraId="28901F93" w14:textId="77777777" w:rsidR="00404F03" w:rsidRPr="00404F03" w:rsidRDefault="00404F03" w:rsidP="00092274">
      <w:pPr>
        <w:pStyle w:val="3"/>
      </w:pPr>
      <w:bookmarkStart w:id="44" w:name="_Toc475743659"/>
      <w:bookmarkStart w:id="45" w:name="_Toc475806787"/>
      <w:r w:rsidRPr="00404F03">
        <w:lastRenderedPageBreak/>
        <w:t>操作系统层（</w:t>
      </w:r>
      <w:r w:rsidRPr="00404F03">
        <w:t>OS Level</w:t>
      </w:r>
      <w:r w:rsidRPr="00404F03">
        <w:t>）</w:t>
      </w:r>
      <w:bookmarkEnd w:id="44"/>
      <w:bookmarkEnd w:id="45"/>
    </w:p>
    <w:p w14:paraId="3C1815DB" w14:textId="3AF33CFB" w:rsidR="00404F03" w:rsidRPr="00404F03" w:rsidRDefault="0039649B" w:rsidP="00404F03">
      <w:pPr>
        <w:pStyle w:val="aff"/>
        <w:spacing w:after="0"/>
        <w:ind w:left="0" w:firstLine="480"/>
      </w:pPr>
      <w:r>
        <w:t>操作系统层</w:t>
      </w:r>
      <w:r w:rsidR="00404F03" w:rsidRPr="00404F03">
        <w:t>虚拟技术是指在</w:t>
      </w:r>
      <w:r w:rsidR="00760615" w:rsidRPr="00404F03">
        <w:t>主机</w:t>
      </w:r>
      <w:r w:rsidR="00760615">
        <w:rPr>
          <w:rFonts w:hint="eastAsia"/>
        </w:rPr>
        <w:t>上</w:t>
      </w:r>
      <w:r>
        <w:rPr>
          <w:rFonts w:hint="eastAsia"/>
        </w:rPr>
        <w:t>操作系统</w:t>
      </w:r>
      <w:r>
        <w:t>上</w:t>
      </w:r>
      <w:r>
        <w:rPr>
          <w:rFonts w:hint="eastAsia"/>
        </w:rPr>
        <w:t>加入虚拟化的虚拟化技术</w:t>
      </w:r>
      <w:r w:rsidR="00760615">
        <w:t>。</w:t>
      </w:r>
      <w:r w:rsidR="00760615">
        <w:rPr>
          <w:rFonts w:hint="eastAsia"/>
        </w:rPr>
        <w:t>这种技术不需要</w:t>
      </w:r>
      <w:r w:rsidR="00404F03" w:rsidRPr="00404F03">
        <w:t>Hypervisor</w:t>
      </w:r>
      <w:r w:rsidR="00404F03" w:rsidRPr="00404F03">
        <w:t>，</w:t>
      </w:r>
      <w:r w:rsidR="00760615">
        <w:rPr>
          <w:rFonts w:hint="eastAsia"/>
        </w:rPr>
        <w:t>虚拟机之间</w:t>
      </w:r>
      <w:r w:rsidR="00760615">
        <w:t>的硬件分配</w:t>
      </w:r>
      <w:r w:rsidR="00760615">
        <w:rPr>
          <w:rFonts w:hint="eastAsia"/>
        </w:rPr>
        <w:t>和虚拟机的</w:t>
      </w:r>
      <w:r w:rsidR="00404F03" w:rsidRPr="00404F03">
        <w:t>隔离</w:t>
      </w:r>
      <w:r w:rsidR="00760615">
        <w:t>等工作</w:t>
      </w:r>
      <w:r w:rsidR="00404F03" w:rsidRPr="00404F03">
        <w:t>由主机操作系统来负责。</w:t>
      </w:r>
      <w:r w:rsidR="00AF3875">
        <w:rPr>
          <w:rFonts w:hint="eastAsia"/>
        </w:rPr>
        <w:t>这种技术要求用户使用经过修改操作系统，并且虚拟机不允许运行多个操作系统</w:t>
      </w:r>
      <w:r w:rsidR="00AF3875">
        <w:t>。灵活性较差，性能</w:t>
      </w:r>
      <w:r w:rsidR="00AF3875">
        <w:rPr>
          <w:rFonts w:hint="eastAsia"/>
        </w:rPr>
        <w:t>接近裸机操作系统</w:t>
      </w:r>
      <w:r w:rsidR="00404F03" w:rsidRPr="00404F03">
        <w:t>。</w:t>
      </w:r>
    </w:p>
    <w:p w14:paraId="030B4908" w14:textId="77777777" w:rsidR="00404F03" w:rsidRPr="00404F03" w:rsidRDefault="00404F03" w:rsidP="00092274">
      <w:pPr>
        <w:pStyle w:val="3"/>
      </w:pPr>
      <w:bookmarkStart w:id="46" w:name="_Toc475743660"/>
      <w:bookmarkStart w:id="47" w:name="_Toc475806788"/>
      <w:r w:rsidRPr="00404F03">
        <w:t>库层（</w:t>
      </w:r>
      <w:r w:rsidRPr="00404F03">
        <w:t>Library Level</w:t>
      </w:r>
      <w:r w:rsidRPr="00404F03">
        <w:t>）</w:t>
      </w:r>
      <w:bookmarkEnd w:id="46"/>
      <w:bookmarkEnd w:id="47"/>
    </w:p>
    <w:p w14:paraId="62FD5C8B" w14:textId="6B16FD7B" w:rsidR="00404F03" w:rsidRPr="00404F03" w:rsidRDefault="00CA7202" w:rsidP="00404F03">
      <w:pPr>
        <w:pStyle w:val="aff"/>
        <w:spacing w:after="0"/>
        <w:ind w:left="0" w:firstLine="480"/>
      </w:pPr>
      <w:r>
        <w:t>库层虚拟技术是在操作系统和应用</w:t>
      </w:r>
      <w:r>
        <w:rPr>
          <w:rFonts w:hint="eastAsia"/>
        </w:rPr>
        <w:t>程序</w:t>
      </w:r>
      <w:r>
        <w:t>之间提供</w:t>
      </w:r>
      <w:r w:rsidR="00404F03" w:rsidRPr="00404F03">
        <w:t>仿真接口</w:t>
      </w:r>
      <w:r>
        <w:rPr>
          <w:rFonts w:hint="eastAsia"/>
        </w:rPr>
        <w:t>的虚拟化技术</w:t>
      </w:r>
      <w:r>
        <w:t>。</w:t>
      </w:r>
      <w:r>
        <w:rPr>
          <w:rFonts w:hint="eastAsia"/>
        </w:rPr>
        <w:t>这种技术</w:t>
      </w:r>
      <w:r w:rsidR="00404F03" w:rsidRPr="00404F03">
        <w:t>使只能</w:t>
      </w:r>
      <w:r>
        <w:rPr>
          <w:rFonts w:hint="eastAsia"/>
        </w:rPr>
        <w:t>运行</w:t>
      </w:r>
      <w:r>
        <w:t>在特定的操作系统</w:t>
      </w:r>
      <w:r>
        <w:rPr>
          <w:rFonts w:hint="eastAsia"/>
        </w:rPr>
        <w:t>的应用程序，</w:t>
      </w:r>
      <w:r>
        <w:t>能够运行</w:t>
      </w:r>
      <w:r>
        <w:rPr>
          <w:rFonts w:hint="eastAsia"/>
        </w:rPr>
        <w:t>在</w:t>
      </w:r>
      <w:r>
        <w:t>其他操作系统上</w:t>
      </w:r>
      <w:r w:rsidR="00404F03" w:rsidRPr="00404F03">
        <w:t>。如</w:t>
      </w:r>
      <w:r w:rsidR="00404F03" w:rsidRPr="00404F03">
        <w:t>Linux</w:t>
      </w:r>
      <w:r w:rsidR="00404F03" w:rsidRPr="00404F03">
        <w:t>下的</w:t>
      </w:r>
      <w:r w:rsidR="00404F03" w:rsidRPr="00404F03">
        <w:t>Wine</w:t>
      </w:r>
      <w:r w:rsidR="008F11F5">
        <w:rPr>
          <w:rFonts w:hint="eastAsia"/>
        </w:rPr>
        <w:t>，可以让只能在</w:t>
      </w:r>
      <w:r w:rsidR="008F11F5">
        <w:rPr>
          <w:rFonts w:hint="eastAsia"/>
        </w:rPr>
        <w:t xml:space="preserve">Windows </w:t>
      </w:r>
      <w:r w:rsidR="008F11F5">
        <w:rPr>
          <w:rFonts w:hint="eastAsia"/>
        </w:rPr>
        <w:t>下才能正常运行的</w:t>
      </w:r>
      <w:r w:rsidR="00FE4306">
        <w:rPr>
          <w:rFonts w:hint="eastAsia"/>
        </w:rPr>
        <w:t>应用</w:t>
      </w:r>
      <w:r w:rsidR="008F11F5">
        <w:rPr>
          <w:rFonts w:hint="eastAsia"/>
        </w:rPr>
        <w:t>程序在</w:t>
      </w:r>
      <w:r w:rsidR="008F11F5">
        <w:rPr>
          <w:rFonts w:hint="eastAsia"/>
        </w:rPr>
        <w:t>Linu</w:t>
      </w:r>
      <w:r w:rsidR="00FB3568">
        <w:rPr>
          <w:rFonts w:hint="eastAsia"/>
        </w:rPr>
        <w:t>x</w:t>
      </w:r>
      <w:r w:rsidR="008F11F5">
        <w:rPr>
          <w:rFonts w:hint="eastAsia"/>
        </w:rPr>
        <w:t>系统</w:t>
      </w:r>
      <w:r w:rsidR="006373C0">
        <w:rPr>
          <w:rFonts w:hint="eastAsia"/>
        </w:rPr>
        <w:t>环境中</w:t>
      </w:r>
      <w:r w:rsidR="008F11F5">
        <w:rPr>
          <w:rFonts w:hint="eastAsia"/>
        </w:rPr>
        <w:t>也能正常运行</w:t>
      </w:r>
      <w:r w:rsidR="00404F03" w:rsidRPr="00404F03">
        <w:t>。</w:t>
      </w:r>
    </w:p>
    <w:p w14:paraId="2CD439E2" w14:textId="77777777" w:rsidR="00404F03" w:rsidRPr="00404F03" w:rsidRDefault="00404F03" w:rsidP="00092274">
      <w:pPr>
        <w:pStyle w:val="3"/>
      </w:pPr>
      <w:bookmarkStart w:id="48" w:name="_Toc475743661"/>
      <w:bookmarkStart w:id="49" w:name="_Toc475806789"/>
      <w:r w:rsidRPr="00404F03">
        <w:t>应用层（</w:t>
      </w:r>
      <w:r w:rsidRPr="00404F03">
        <w:t>Application Level</w:t>
      </w:r>
      <w:r w:rsidRPr="00404F03">
        <w:t>）</w:t>
      </w:r>
      <w:bookmarkEnd w:id="48"/>
      <w:bookmarkEnd w:id="49"/>
    </w:p>
    <w:p w14:paraId="64BD6778" w14:textId="2253D9CB" w:rsidR="00660AD1" w:rsidRPr="00C8748E" w:rsidRDefault="00B86E0E" w:rsidP="00657491">
      <w:pPr>
        <w:pStyle w:val="aff"/>
        <w:spacing w:after="0"/>
        <w:ind w:left="0" w:firstLine="480"/>
      </w:pPr>
      <w:r>
        <w:t>应用层的虚拟技术是</w:t>
      </w:r>
      <w:r>
        <w:rPr>
          <w:rFonts w:hint="eastAsia"/>
        </w:rPr>
        <w:t>指能虚拟化应用程序的虚拟化技术</w:t>
      </w:r>
      <w:r w:rsidR="004A6FF8">
        <w:rPr>
          <w:rFonts w:hint="eastAsia"/>
          <w:vertAlign w:val="superscript"/>
        </w:rPr>
        <w:t>[</w:t>
      </w:r>
      <w:r w:rsidR="00AA4FBB">
        <w:rPr>
          <w:rFonts w:hint="eastAsia"/>
          <w:vertAlign w:val="superscript"/>
        </w:rPr>
        <w:t>26</w:t>
      </w:r>
      <w:r w:rsidR="004A6FF8">
        <w:rPr>
          <w:rFonts w:hint="eastAsia"/>
          <w:vertAlign w:val="superscript"/>
        </w:rPr>
        <w:t>]</w:t>
      </w:r>
      <w:r w:rsidR="00404F03" w:rsidRPr="00404F03">
        <w:t>，如</w:t>
      </w:r>
      <w:r w:rsidR="00404F03" w:rsidRPr="00404F03">
        <w:t>Java</w:t>
      </w:r>
      <w:r w:rsidR="00404F03" w:rsidRPr="00404F03">
        <w:t>虚拟机、微软</w:t>
      </w:r>
      <w:r w:rsidR="00404F03" w:rsidRPr="00404F03">
        <w:t>.NETCLI</w:t>
      </w:r>
      <w:r w:rsidR="00404F03" w:rsidRPr="00404F03">
        <w:t>。</w:t>
      </w:r>
      <w:bookmarkStart w:id="50" w:name="_Toc165262361"/>
      <w:bookmarkEnd w:id="50"/>
    </w:p>
    <w:p w14:paraId="513754AA" w14:textId="28EA1DE6" w:rsidR="00660AD1" w:rsidRPr="00EE639C" w:rsidRDefault="00101A7E" w:rsidP="00EE639C">
      <w:pPr>
        <w:pStyle w:val="2"/>
      </w:pPr>
      <w:bookmarkStart w:id="51" w:name="_Toc165262363"/>
      <w:bookmarkStart w:id="52" w:name="_Toc475743662"/>
      <w:bookmarkStart w:id="53" w:name="_Toc475806790"/>
      <w:bookmarkEnd w:id="51"/>
      <w:r w:rsidRPr="00EE639C">
        <w:lastRenderedPageBreak/>
        <w:t>X86</w:t>
      </w:r>
      <w:r w:rsidRPr="00EE639C">
        <w:t>不同的虚拟化</w:t>
      </w:r>
      <w:bookmarkEnd w:id="52"/>
      <w:bookmarkEnd w:id="53"/>
    </w:p>
    <w:p w14:paraId="70DCC581" w14:textId="5424791C" w:rsidR="00101A7E" w:rsidRPr="002409BF" w:rsidRDefault="00EE639C" w:rsidP="002409BF">
      <w:pPr>
        <w:pStyle w:val="3"/>
      </w:pPr>
      <w:bookmarkStart w:id="54" w:name="_Toc475743663"/>
      <w:bookmarkStart w:id="55" w:name="_Toc475806791"/>
      <w:r w:rsidRPr="002409BF">
        <w:rPr>
          <w:rFonts w:hint="eastAsia"/>
          <w:noProof/>
        </w:rPr>
        <w:drawing>
          <wp:anchor distT="0" distB="0" distL="114300" distR="114300" simplePos="0" relativeHeight="251679744" behindDoc="0" locked="0" layoutInCell="1" allowOverlap="1" wp14:anchorId="02DC8CB7" wp14:editId="6FF2A265">
            <wp:simplePos x="0" y="0"/>
            <wp:positionH relativeFrom="margin">
              <wp:align>center</wp:align>
            </wp:positionH>
            <wp:positionV relativeFrom="paragraph">
              <wp:posOffset>456565</wp:posOffset>
            </wp:positionV>
            <wp:extent cx="4711700" cy="5054600"/>
            <wp:effectExtent l="0" t="0" r="0" b="0"/>
            <wp:wrapTopAndBottom/>
            <wp:docPr id="5" name="Picture 5" descr="../../../Desktop/Screen%20Shot%202017-01-07%20at%2015.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1-07%20at%2015.42.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1700" cy="5054600"/>
                    </a:xfrm>
                    <a:prstGeom prst="rect">
                      <a:avLst/>
                    </a:prstGeom>
                    <a:noFill/>
                    <a:ln>
                      <a:noFill/>
                    </a:ln>
                  </pic:spPr>
                </pic:pic>
              </a:graphicData>
            </a:graphic>
          </wp:anchor>
        </w:drawing>
      </w:r>
      <w:r w:rsidR="00101A7E" w:rsidRPr="002409BF">
        <w:rPr>
          <w:rFonts w:hint="eastAsia"/>
        </w:rPr>
        <w:t>完全虚拟化</w:t>
      </w:r>
      <w:bookmarkEnd w:id="54"/>
      <w:bookmarkEnd w:id="55"/>
    </w:p>
    <w:p w14:paraId="6091CC83" w14:textId="533284FB" w:rsidR="00FB1CE0" w:rsidRDefault="00FB1CE0" w:rsidP="00DD746A">
      <w:pPr>
        <w:pStyle w:val="af2"/>
        <w:ind w:firstLine="420"/>
        <w:rPr>
          <w:lang w:eastAsia="zh-TW"/>
        </w:rPr>
      </w:pPr>
      <w:bookmarkStart w:id="56" w:name="_Toc471846150"/>
      <w:r>
        <w:rPr>
          <w:rFonts w:hint="eastAsia"/>
          <w:lang w:eastAsia="zh-TW"/>
        </w:rPr>
        <w:t>图</w:t>
      </w:r>
      <w:r>
        <w:rPr>
          <w:rFonts w:hint="eastAsia"/>
          <w:lang w:eastAsia="zh-TW"/>
        </w:rPr>
        <w:t>2.2</w:t>
      </w:r>
      <w:r>
        <w:rPr>
          <w:lang w:eastAsia="zh-TW"/>
        </w:rPr>
        <w:t xml:space="preserve"> </w:t>
      </w:r>
      <w:r>
        <w:rPr>
          <w:rFonts w:hint="eastAsia"/>
          <w:lang w:eastAsia="zh-TW"/>
        </w:rPr>
        <w:t>完全虚拟化结构图</w:t>
      </w:r>
      <w:bookmarkEnd w:id="56"/>
    </w:p>
    <w:p w14:paraId="545FB819" w14:textId="5BB5DF8A" w:rsidR="00101A7E" w:rsidRPr="00101A7E" w:rsidRDefault="00BE5F38" w:rsidP="00657491">
      <w:pPr>
        <w:pStyle w:val="aff"/>
        <w:spacing w:after="0"/>
        <w:ind w:left="0" w:firstLine="480"/>
      </w:pPr>
      <w:r>
        <w:rPr>
          <w:lang w:eastAsia="zh-TW"/>
        </w:rPr>
        <w:t>完全</w:t>
      </w:r>
      <w:r w:rsidR="00FE2963">
        <w:rPr>
          <w:rFonts w:hint="eastAsia"/>
          <w:lang w:eastAsia="zh-TW"/>
        </w:rPr>
        <w:t>虚拟化</w:t>
      </w:r>
      <w:r w:rsidR="00524859">
        <w:rPr>
          <w:rFonts w:hint="eastAsia"/>
          <w:lang w:eastAsia="zh-TW"/>
        </w:rPr>
        <w:t>技术</w:t>
      </w:r>
      <w:r w:rsidR="00A13C0C">
        <w:rPr>
          <w:rFonts w:hint="eastAsia"/>
          <w:lang w:eastAsia="zh-TW"/>
        </w:rPr>
        <w:t>（</w:t>
      </w:r>
      <w:r w:rsidR="00A13C0C">
        <w:rPr>
          <w:rFonts w:hint="eastAsia"/>
          <w:lang w:eastAsia="zh-TW"/>
        </w:rPr>
        <w:t>Full Virtualization</w:t>
      </w:r>
      <w:r w:rsidR="00A13C0C">
        <w:rPr>
          <w:rFonts w:hint="eastAsia"/>
          <w:lang w:eastAsia="zh-TW"/>
        </w:rPr>
        <w:t>）</w:t>
      </w:r>
      <w:r w:rsidR="004A6FF8">
        <w:rPr>
          <w:rFonts w:hint="eastAsia"/>
          <w:vertAlign w:val="superscript"/>
          <w:lang w:eastAsia="zh-TW"/>
        </w:rPr>
        <w:t>[</w:t>
      </w:r>
      <w:r w:rsidR="00AA4FBB">
        <w:rPr>
          <w:rFonts w:hint="eastAsia"/>
          <w:vertAlign w:val="superscript"/>
          <w:lang w:eastAsia="zh-TW"/>
        </w:rPr>
        <w:t>27</w:t>
      </w:r>
      <w:r w:rsidR="004A6FF8">
        <w:rPr>
          <w:rFonts w:hint="eastAsia"/>
          <w:vertAlign w:val="superscript"/>
          <w:lang w:eastAsia="zh-TW"/>
        </w:rPr>
        <w:t>]</w:t>
      </w:r>
      <w:r>
        <w:rPr>
          <w:lang w:eastAsia="zh-TW"/>
        </w:rPr>
        <w:t>，</w:t>
      </w:r>
      <w:r>
        <w:rPr>
          <w:rFonts w:hint="eastAsia"/>
          <w:lang w:eastAsia="zh-TW"/>
        </w:rPr>
        <w:t>又称</w:t>
      </w:r>
      <w:r w:rsidR="00101A7E" w:rsidRPr="00101A7E">
        <w:rPr>
          <w:lang w:eastAsia="zh-TW"/>
        </w:rPr>
        <w:t>原始虚拟化技术</w:t>
      </w:r>
      <w:r>
        <w:rPr>
          <w:rFonts w:hint="eastAsia"/>
          <w:lang w:eastAsia="zh-TW"/>
        </w:rPr>
        <w:t>或是</w:t>
      </w:r>
      <w:r w:rsidR="00101A7E" w:rsidRPr="00101A7E">
        <w:rPr>
          <w:lang w:eastAsia="zh-TW"/>
        </w:rPr>
        <w:t>宿主型虚拟化。即是</w:t>
      </w:r>
      <w:r>
        <w:rPr>
          <w:rFonts w:hint="eastAsia"/>
          <w:lang w:eastAsia="zh-TW"/>
        </w:rPr>
        <w:t>在硬件层和</w:t>
      </w:r>
      <w:r w:rsidRPr="00101A7E">
        <w:rPr>
          <w:lang w:eastAsia="zh-TW"/>
        </w:rPr>
        <w:t>宿主操作系统</w:t>
      </w:r>
      <w:r>
        <w:rPr>
          <w:rFonts w:hint="eastAsia"/>
          <w:lang w:eastAsia="zh-TW"/>
        </w:rPr>
        <w:t>层面上加入一层</w:t>
      </w:r>
      <w:r>
        <w:rPr>
          <w:rFonts w:hint="eastAsia"/>
          <w:lang w:eastAsia="zh-TW"/>
        </w:rPr>
        <w:t>Virtual Machine Monitor</w:t>
      </w:r>
      <w:r>
        <w:rPr>
          <w:rFonts w:hint="eastAsia"/>
          <w:lang w:eastAsia="zh-TW"/>
        </w:rPr>
        <w:t>层的虚拟化技术</w:t>
      </w:r>
      <w:r w:rsidR="006953F3">
        <w:rPr>
          <w:lang w:eastAsia="zh-TW"/>
        </w:rPr>
        <w:t>。</w:t>
      </w:r>
      <w:r w:rsidR="00101A7E" w:rsidRPr="00101A7E">
        <w:t>Guest OS</w:t>
      </w:r>
      <w:r w:rsidR="00B31D0B">
        <w:t>利用</w:t>
      </w:r>
      <w:r w:rsidR="00B31D0B">
        <w:rPr>
          <w:rFonts w:hint="eastAsia"/>
        </w:rPr>
        <w:t>主机</w:t>
      </w:r>
      <w:r w:rsidR="00101A7E" w:rsidRPr="00101A7E">
        <w:t>操作系统提供的设备驱动和底层服务</w:t>
      </w:r>
      <w:r w:rsidR="00B31D0B">
        <w:t>对</w:t>
      </w:r>
      <w:r w:rsidR="00FE2963">
        <w:rPr>
          <w:rFonts w:hint="eastAsia"/>
        </w:rPr>
        <w:t>底层</w:t>
      </w:r>
      <w:r w:rsidR="00FE2963">
        <w:t>硬件</w:t>
      </w:r>
      <w:r w:rsidR="00FE2963">
        <w:rPr>
          <w:rFonts w:hint="eastAsia"/>
        </w:rPr>
        <w:t>进行</w:t>
      </w:r>
      <w:r w:rsidR="00B31D0B">
        <w:t>访问</w:t>
      </w:r>
      <w:r w:rsidR="00FE2963">
        <w:rPr>
          <w:rFonts w:hint="eastAsia"/>
        </w:rPr>
        <w:t>，来实现内存的管理，资源管理和进程的调度。</w:t>
      </w:r>
      <w:r w:rsidR="000C6C3F">
        <w:rPr>
          <w:rFonts w:hint="eastAsia"/>
        </w:rPr>
        <w:t>使用这种虚拟化技术</w:t>
      </w:r>
      <w:r w:rsidR="000C6C3F">
        <w:t>，用户</w:t>
      </w:r>
      <w:r w:rsidR="000C6C3F">
        <w:rPr>
          <w:rFonts w:hint="eastAsia"/>
        </w:rPr>
        <w:t>使用不必进行</w:t>
      </w:r>
      <w:r w:rsidR="00101A7E" w:rsidRPr="00101A7E">
        <w:t>修改的操作系统作为</w:t>
      </w:r>
      <w:r w:rsidR="000C6C3F" w:rsidRPr="00101A7E">
        <w:t>Guest OS</w:t>
      </w:r>
      <w:r w:rsidR="00101A7E" w:rsidRPr="00101A7E">
        <w:t>，</w:t>
      </w:r>
      <w:r w:rsidR="00C90A85">
        <w:rPr>
          <w:rFonts w:hint="eastAsia"/>
        </w:rPr>
        <w:t>对于</w:t>
      </w:r>
      <w:r w:rsidR="00101A7E" w:rsidRPr="00101A7E">
        <w:t>Guest OS</w:t>
      </w:r>
      <w:r w:rsidR="00C90A85">
        <w:rPr>
          <w:rFonts w:hint="eastAsia"/>
        </w:rPr>
        <w:t>能够正常的访问底层硬件资源，无法感知运行在</w:t>
      </w:r>
      <w:r w:rsidR="00C90A85">
        <w:t>虚拟化环境中</w:t>
      </w:r>
      <w:r w:rsidR="00101A7E" w:rsidRPr="00101A7E">
        <w:t>，这种虚拟化中</w:t>
      </w:r>
      <w:r w:rsidR="008C2CF6">
        <w:rPr>
          <w:rFonts w:hint="eastAsia"/>
        </w:rPr>
        <w:t>虚拟机</w:t>
      </w:r>
      <w:r w:rsidR="00101A7E" w:rsidRPr="00101A7E">
        <w:t>的应用程序调用硬件资源时需要经过</w:t>
      </w:r>
      <w:r w:rsidR="008C2CF6">
        <w:t>:</w:t>
      </w:r>
      <w:r w:rsidR="008C2CF6">
        <w:rPr>
          <w:rFonts w:hint="eastAsia"/>
        </w:rPr>
        <w:t>虚拟机</w:t>
      </w:r>
      <w:r w:rsidR="00101A7E" w:rsidRPr="00101A7E">
        <w:t>内核</w:t>
      </w:r>
      <w:r w:rsidR="00101A7E" w:rsidRPr="00101A7E">
        <w:t>-&gt;</w:t>
      </w:r>
      <w:r w:rsidR="000008C2">
        <w:t>VM</w:t>
      </w:r>
      <w:r w:rsidR="008C2CF6">
        <w:rPr>
          <w:rFonts w:hint="eastAsia"/>
        </w:rPr>
        <w:t>M</w:t>
      </w:r>
      <w:r w:rsidR="00101A7E" w:rsidRPr="00101A7E">
        <w:t>-&gt;</w:t>
      </w:r>
      <w:r w:rsidR="00101A7E" w:rsidRPr="00101A7E">
        <w:t>主机内核</w:t>
      </w:r>
      <w:r w:rsidR="000814DD">
        <w:rPr>
          <w:rFonts w:hint="eastAsia"/>
        </w:rPr>
        <w:t>-&gt;</w:t>
      </w:r>
      <w:r w:rsidR="000814DD">
        <w:rPr>
          <w:rFonts w:hint="eastAsia"/>
        </w:rPr>
        <w:t>硬件资源</w:t>
      </w:r>
      <w:r w:rsidR="00101A7E" w:rsidRPr="00101A7E">
        <w:t>。</w:t>
      </w:r>
      <w:r w:rsidR="009576EE">
        <w:rPr>
          <w:rFonts w:hint="eastAsia"/>
        </w:rPr>
        <w:t>其原理是虚拟机系统</w:t>
      </w:r>
      <w:r w:rsidR="009576EE">
        <w:t>调用</w:t>
      </w:r>
      <w:r w:rsidR="009576EE">
        <w:rPr>
          <w:rFonts w:hint="eastAsia"/>
        </w:rPr>
        <w:t>CPU</w:t>
      </w:r>
      <w:r w:rsidR="009576EE">
        <w:t>特权时采用二进制模拟</w:t>
      </w:r>
      <w:r w:rsidR="001751DC">
        <w:t>/</w:t>
      </w:r>
      <w:r w:rsidR="00101A7E" w:rsidRPr="00101A7E">
        <w:t>翻译的方法</w:t>
      </w:r>
      <w:r w:rsidR="009576EE">
        <w:rPr>
          <w:rFonts w:hint="eastAsia"/>
        </w:rPr>
        <w:t>，将虚拟机系统的指令翻译成主机操作系统的指令进行调用底层指令</w:t>
      </w:r>
      <w:r w:rsidR="00880EFB">
        <w:t>。</w:t>
      </w:r>
      <w:r w:rsidR="00880EFB">
        <w:rPr>
          <w:rFonts w:hint="eastAsia"/>
        </w:rPr>
        <w:t>这样做的无疑造成</w:t>
      </w:r>
      <w:r w:rsidR="00101A7E" w:rsidRPr="00101A7E">
        <w:t>较大</w:t>
      </w:r>
      <w:r w:rsidR="00880EFB" w:rsidRPr="00101A7E">
        <w:t>系统开</w:t>
      </w:r>
      <w:r w:rsidR="00880EFB" w:rsidRPr="00101A7E">
        <w:lastRenderedPageBreak/>
        <w:t>销</w:t>
      </w:r>
      <w:r w:rsidR="00101A7E" w:rsidRPr="00101A7E">
        <w:t>，</w:t>
      </w:r>
      <w:r w:rsidR="00AA746F">
        <w:rPr>
          <w:rFonts w:hint="eastAsia"/>
        </w:rPr>
        <w:t>据统计使用这种虚拟机的虚拟机运行性能比单纯的运行主机操作性能</w:t>
      </w:r>
      <w:r w:rsidR="00AA746F">
        <w:t>相比大约下降</w:t>
      </w:r>
      <w:r w:rsidR="00101A7E" w:rsidRPr="00101A7E">
        <w:t>10%</w:t>
      </w:r>
      <w:r w:rsidR="00101A7E" w:rsidRPr="00101A7E">
        <w:t>～</w:t>
      </w:r>
      <w:r w:rsidR="00101A7E" w:rsidRPr="00101A7E">
        <w:t>30%</w:t>
      </w:r>
      <w:r w:rsidR="00AA746F">
        <w:t>左右。</w:t>
      </w:r>
      <w:r w:rsidR="00101A7E" w:rsidRPr="00101A7E">
        <w:t>因为</w:t>
      </w:r>
      <w:r w:rsidR="00AA746F">
        <w:rPr>
          <w:rFonts w:hint="eastAsia"/>
        </w:rPr>
        <w:t>这种虚拟化技术能够</w:t>
      </w:r>
      <w:r w:rsidR="00AA746F">
        <w:t>屏蔽</w:t>
      </w:r>
      <w:r w:rsidR="00AA746F">
        <w:rPr>
          <w:rFonts w:hint="eastAsia"/>
        </w:rPr>
        <w:t>底层</w:t>
      </w:r>
      <w:r w:rsidR="00101A7E" w:rsidRPr="00101A7E">
        <w:t>硬件</w:t>
      </w:r>
      <w:r w:rsidR="00AA746F">
        <w:rPr>
          <w:rFonts w:hint="eastAsia"/>
        </w:rPr>
        <w:t>，完全依赖</w:t>
      </w:r>
      <w:r w:rsidR="00101A7E" w:rsidRPr="00101A7E">
        <w:t>宿主操作系统，具有良好的兼容性。宿主型虚拟化技术代表是</w:t>
      </w:r>
      <w:r w:rsidR="00101A7E" w:rsidRPr="00101A7E">
        <w:t xml:space="preserve">Workstation </w:t>
      </w:r>
      <w:r w:rsidR="00101A7E" w:rsidRPr="00101A7E">
        <w:t>和</w:t>
      </w:r>
      <w:r w:rsidR="00101A7E" w:rsidRPr="00101A7E">
        <w:t xml:space="preserve"> Microsoft Virtual PC </w:t>
      </w:r>
      <w:r w:rsidR="00101A7E" w:rsidRPr="00101A7E">
        <w:t>、</w:t>
      </w:r>
      <w:r w:rsidR="00101A7E" w:rsidRPr="00101A7E">
        <w:t xml:space="preserve"> Virtual Server </w:t>
      </w:r>
      <w:r w:rsidR="00101A7E" w:rsidRPr="00101A7E">
        <w:t>等。</w:t>
      </w:r>
    </w:p>
    <w:p w14:paraId="7726703E" w14:textId="0F9DD5C5" w:rsidR="00101A7E" w:rsidRPr="00EE639C" w:rsidRDefault="00EE639C" w:rsidP="002409BF">
      <w:pPr>
        <w:pStyle w:val="3"/>
      </w:pPr>
      <w:bookmarkStart w:id="57" w:name="_Toc475743664"/>
      <w:bookmarkStart w:id="58" w:name="_Toc475806792"/>
      <w:r w:rsidRPr="00EE639C">
        <w:rPr>
          <w:rFonts w:hint="eastAsia"/>
          <w:noProof/>
        </w:rPr>
        <w:drawing>
          <wp:anchor distT="0" distB="0" distL="114300" distR="114300" simplePos="0" relativeHeight="251680768" behindDoc="0" locked="0" layoutInCell="1" allowOverlap="1" wp14:anchorId="52BE4822" wp14:editId="226BD5B7">
            <wp:simplePos x="0" y="0"/>
            <wp:positionH relativeFrom="margin">
              <wp:align>center</wp:align>
            </wp:positionH>
            <wp:positionV relativeFrom="paragraph">
              <wp:posOffset>527050</wp:posOffset>
            </wp:positionV>
            <wp:extent cx="4831260" cy="4105275"/>
            <wp:effectExtent l="0" t="0" r="7620" b="0"/>
            <wp:wrapTopAndBottom/>
            <wp:docPr id="3" name="图片 3" descr="Screen%20Shot%202017-01-06%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1-06%20at%20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1260" cy="4105275"/>
                    </a:xfrm>
                    <a:prstGeom prst="rect">
                      <a:avLst/>
                    </a:prstGeom>
                    <a:noFill/>
                    <a:ln>
                      <a:noFill/>
                    </a:ln>
                  </pic:spPr>
                </pic:pic>
              </a:graphicData>
            </a:graphic>
          </wp:anchor>
        </w:drawing>
      </w:r>
      <w:r w:rsidR="00101A7E" w:rsidRPr="00EE639C">
        <w:t>半虚拟化</w:t>
      </w:r>
      <w:bookmarkEnd w:id="57"/>
      <w:bookmarkEnd w:id="58"/>
    </w:p>
    <w:p w14:paraId="3FFBB93B" w14:textId="77777777" w:rsidR="00FB1CE0" w:rsidRDefault="00FB1CE0" w:rsidP="00DD746A">
      <w:pPr>
        <w:pStyle w:val="af2"/>
        <w:ind w:firstLine="420"/>
      </w:pPr>
      <w:bookmarkStart w:id="59" w:name="_Toc471846151"/>
      <w:r>
        <w:rPr>
          <w:rFonts w:hint="eastAsia"/>
        </w:rPr>
        <w:t>图</w:t>
      </w:r>
      <w:r>
        <w:rPr>
          <w:rFonts w:hint="eastAsia"/>
        </w:rPr>
        <w:t>2.</w:t>
      </w:r>
      <w:r w:rsidR="00225136">
        <w:rPr>
          <w:rFonts w:hint="eastAsia"/>
        </w:rPr>
        <w:t>3</w:t>
      </w:r>
      <w:r>
        <w:t xml:space="preserve"> </w:t>
      </w:r>
      <w:r>
        <w:rPr>
          <w:rFonts w:hint="eastAsia"/>
        </w:rPr>
        <w:t>半虚拟化结构图</w:t>
      </w:r>
      <w:bookmarkEnd w:id="59"/>
    </w:p>
    <w:p w14:paraId="36FDDE42" w14:textId="6C073BA3" w:rsidR="00101A7E" w:rsidRPr="00657491" w:rsidRDefault="00101A7E" w:rsidP="00657491">
      <w:pPr>
        <w:pStyle w:val="aff"/>
        <w:spacing w:after="0"/>
        <w:ind w:left="0" w:firstLine="480"/>
      </w:pPr>
      <w:r w:rsidRPr="00657491">
        <w:t>半虚拟化</w:t>
      </w:r>
      <w:r w:rsidR="008E6BF3">
        <w:rPr>
          <w:rFonts w:hint="eastAsia"/>
        </w:rPr>
        <w:t>（</w:t>
      </w:r>
      <w:r w:rsidR="008E6BF3">
        <w:rPr>
          <w:rFonts w:hint="eastAsia"/>
        </w:rPr>
        <w:t>Para-Virtualization</w:t>
      </w:r>
      <w:r w:rsidR="008E6BF3">
        <w:rPr>
          <w:rFonts w:hint="eastAsia"/>
        </w:rPr>
        <w:t>）</w:t>
      </w:r>
      <w:r w:rsidR="00C12242">
        <w:t>，</w:t>
      </w:r>
      <w:r w:rsidR="00C12242">
        <w:rPr>
          <w:rFonts w:hint="eastAsia"/>
        </w:rPr>
        <w:t>又称</w:t>
      </w:r>
      <w:r w:rsidR="00C12242">
        <w:t>超虚拟化</w:t>
      </w:r>
      <w:r w:rsidR="00C12242">
        <w:rPr>
          <w:rFonts w:hint="eastAsia"/>
        </w:rPr>
        <w:t>、</w:t>
      </w:r>
      <w:r w:rsidR="00C12242">
        <w:t>部分虚拟化</w:t>
      </w:r>
      <w:r w:rsidR="00C12242">
        <w:rPr>
          <w:rFonts w:hint="eastAsia"/>
        </w:rPr>
        <w:t>或是</w:t>
      </w:r>
      <w:r w:rsidR="00295750">
        <w:t>裸金属型虚拟化</w:t>
      </w:r>
      <w:r w:rsidR="0002745D">
        <w:rPr>
          <w:rFonts w:hint="eastAsia"/>
          <w:vertAlign w:val="superscript"/>
        </w:rPr>
        <w:t>[28]</w:t>
      </w:r>
      <w:r w:rsidR="00295750">
        <w:t>。</w:t>
      </w:r>
      <w:r w:rsidR="00295750">
        <w:rPr>
          <w:rFonts w:hint="eastAsia"/>
        </w:rPr>
        <w:t>这种虚拟化技术</w:t>
      </w:r>
      <w:r w:rsidR="000008C2">
        <w:t>VM</w:t>
      </w:r>
      <w:r w:rsidR="00295750">
        <w:rPr>
          <w:rFonts w:hint="eastAsia"/>
        </w:rPr>
        <w:t>M</w:t>
      </w:r>
      <w:r w:rsidR="00295750">
        <w:rPr>
          <w:rFonts w:hint="eastAsia"/>
        </w:rPr>
        <w:t>与硬件之间不需要主机操作系统，直接</w:t>
      </w:r>
      <w:r w:rsidR="00295750">
        <w:t>使用和管理底层的硬件资源。</w:t>
      </w:r>
      <w:r w:rsidRPr="00657491">
        <w:t>Guest</w:t>
      </w:r>
      <w:r w:rsidR="006E043D">
        <w:t xml:space="preserve"> </w:t>
      </w:r>
      <w:r w:rsidRPr="00657491">
        <w:t>OS</w:t>
      </w:r>
      <w:r w:rsidR="00295750">
        <w:t>对硬件资源的访问</w:t>
      </w:r>
      <w:r w:rsidRPr="00657491">
        <w:t>通过</w:t>
      </w:r>
      <w:r w:rsidR="000008C2">
        <w:t>VM</w:t>
      </w:r>
      <w:r w:rsidR="00295750">
        <w:rPr>
          <w:rFonts w:hint="eastAsia"/>
        </w:rPr>
        <w:t>M</w:t>
      </w:r>
      <w:r w:rsidRPr="00657491">
        <w:t>来完成，</w:t>
      </w:r>
      <w:r w:rsidR="000008C2">
        <w:t>VM</w:t>
      </w:r>
      <w:r w:rsidR="00CB17E0">
        <w:rPr>
          <w:rFonts w:hint="eastAsia"/>
        </w:rPr>
        <w:t>M</w:t>
      </w:r>
      <w:r w:rsidRPr="00657491">
        <w:t>作为底层硬件的直接操作者，拥有硬件的驱动程序</w:t>
      </w:r>
      <w:r w:rsidR="00CB17E0">
        <w:t>。</w:t>
      </w:r>
      <w:r w:rsidR="00CB17E0">
        <w:rPr>
          <w:rFonts w:hint="eastAsia"/>
        </w:rPr>
        <w:t>这种虚拟化技术中的</w:t>
      </w:r>
      <w:r w:rsidR="000008C2">
        <w:t>VM</w:t>
      </w:r>
      <w:r w:rsidR="00CB17E0">
        <w:rPr>
          <w:rFonts w:hint="eastAsia"/>
        </w:rPr>
        <w:t>M</w:t>
      </w:r>
      <w:r w:rsidRPr="00657491">
        <w:t>直接管理调用硬件资源，</w:t>
      </w:r>
      <w:r w:rsidR="00CB17E0">
        <w:rPr>
          <w:rFonts w:hint="eastAsia"/>
        </w:rPr>
        <w:t>有人也将半虚拟化中的</w:t>
      </w:r>
      <w:r w:rsidR="000008C2">
        <w:t>VM</w:t>
      </w:r>
      <w:r w:rsidR="00CB17E0">
        <w:rPr>
          <w:rFonts w:hint="eastAsia"/>
        </w:rPr>
        <w:t>M</w:t>
      </w:r>
      <w:r w:rsidR="00CB17E0">
        <w:rPr>
          <w:rFonts w:hint="eastAsia"/>
        </w:rPr>
        <w:t>看作一个小型的</w:t>
      </w:r>
      <w:r w:rsidRPr="00657491">
        <w:t>操作系统。这</w:t>
      </w:r>
      <w:r w:rsidR="00CB17E0">
        <w:t>种</w:t>
      </w:r>
      <w:r w:rsidRPr="00657491">
        <w:t>虚拟化</w:t>
      </w:r>
      <w:r w:rsidR="00CB17E0">
        <w:rPr>
          <w:rFonts w:hint="eastAsia"/>
        </w:rPr>
        <w:t>技术使用</w:t>
      </w:r>
      <w:r w:rsidR="00CB17E0">
        <w:rPr>
          <w:rFonts w:hint="eastAsia"/>
        </w:rPr>
        <w:t>Guest OS</w:t>
      </w:r>
      <w:r w:rsidR="00800B52">
        <w:rPr>
          <w:rFonts w:hint="eastAsia"/>
        </w:rPr>
        <w:t>需要对原有操作系统进行特定的修改</w:t>
      </w:r>
      <w:r w:rsidR="00800B52">
        <w:t>。</w:t>
      </w:r>
      <w:r w:rsidRPr="00657491">
        <w:t>修改后的操作系统</w:t>
      </w:r>
      <w:r w:rsidR="00800B52">
        <w:rPr>
          <w:rFonts w:hint="eastAsia"/>
        </w:rPr>
        <w:t>相互独立，各自负责各自的虚拟机</w:t>
      </w:r>
      <w:r w:rsidR="002B1694">
        <w:t>。</w:t>
      </w:r>
      <w:r w:rsidR="0066415A">
        <w:rPr>
          <w:rFonts w:hint="eastAsia"/>
        </w:rPr>
        <w:t>因为</w:t>
      </w:r>
      <w:r w:rsidR="002B1694">
        <w:rPr>
          <w:rFonts w:hint="eastAsia"/>
        </w:rPr>
        <w:t>这种方式</w:t>
      </w:r>
      <w:r w:rsidR="002B1694">
        <w:rPr>
          <w:rFonts w:hint="eastAsia"/>
        </w:rPr>
        <w:t>Guest OS</w:t>
      </w:r>
      <w:r w:rsidR="006E043D">
        <w:t>与</w:t>
      </w:r>
      <w:r w:rsidR="000008C2">
        <w:t>VM</w:t>
      </w:r>
      <w:r w:rsidR="002B1694">
        <w:rPr>
          <w:rFonts w:hint="eastAsia"/>
        </w:rPr>
        <w:t>M</w:t>
      </w:r>
      <w:r w:rsidR="006E043D">
        <w:t>协作</w:t>
      </w:r>
      <w:r w:rsidRPr="00657491">
        <w:t>完成底层硬件</w:t>
      </w:r>
      <w:r w:rsidR="002B1694">
        <w:rPr>
          <w:rFonts w:hint="eastAsia"/>
        </w:rPr>
        <w:t>的调用</w:t>
      </w:r>
      <w:r w:rsidR="0066415A">
        <w:t>，</w:t>
      </w:r>
      <w:r w:rsidRPr="00657491">
        <w:t>不需要特定硬件支持，</w:t>
      </w:r>
      <w:r w:rsidR="0066415A">
        <w:rPr>
          <w:rFonts w:hint="eastAsia"/>
        </w:rPr>
        <w:t>从而</w:t>
      </w:r>
      <w:r w:rsidR="0066415A">
        <w:t>能达到</w:t>
      </w:r>
      <w:r w:rsidRPr="00657491">
        <w:t>裸机</w:t>
      </w:r>
      <w:r w:rsidR="0066415A">
        <w:rPr>
          <w:rFonts w:hint="eastAsia"/>
        </w:rPr>
        <w:t>操作系统</w:t>
      </w:r>
      <w:r w:rsidR="0066415A">
        <w:t>97%</w:t>
      </w:r>
      <w:r w:rsidR="0066415A">
        <w:rPr>
          <w:rFonts w:hint="eastAsia"/>
        </w:rPr>
        <w:t>以上</w:t>
      </w:r>
      <w:r w:rsidRPr="00657491">
        <w:t>性能</w:t>
      </w:r>
      <w:r w:rsidR="0002745D">
        <w:rPr>
          <w:rFonts w:hint="eastAsia"/>
          <w:vertAlign w:val="superscript"/>
        </w:rPr>
        <w:t>[29</w:t>
      </w:r>
      <w:r w:rsidR="00107B76">
        <w:rPr>
          <w:rFonts w:hint="eastAsia"/>
          <w:vertAlign w:val="superscript"/>
        </w:rPr>
        <w:t>]</w:t>
      </w:r>
      <w:r w:rsidRPr="00657491">
        <w:t>。</w:t>
      </w:r>
      <w:r w:rsidR="00F12720">
        <w:rPr>
          <w:rFonts w:hint="eastAsia"/>
        </w:rPr>
        <w:t>因为这种虚拟化技术需要对源操作系统进行特定的修改，</w:t>
      </w:r>
      <w:r w:rsidR="00393C0C">
        <w:rPr>
          <w:rFonts w:hint="eastAsia"/>
        </w:rPr>
        <w:t>对于</w:t>
      </w:r>
      <w:r w:rsidRPr="00657491">
        <w:t>开源操作系统</w:t>
      </w:r>
      <w:r w:rsidR="00393C0C">
        <w:rPr>
          <w:rFonts w:hint="eastAsia"/>
        </w:rPr>
        <w:t>有较好的兼容性</w:t>
      </w:r>
      <w:r w:rsidR="00393C0C">
        <w:t>，</w:t>
      </w:r>
      <w:r w:rsidR="00393C0C">
        <w:rPr>
          <w:rFonts w:hint="eastAsia"/>
        </w:rPr>
        <w:t>对</w:t>
      </w:r>
      <w:r w:rsidRPr="00657491">
        <w:t>非开源的操作系统</w:t>
      </w:r>
      <w:r w:rsidR="00393C0C">
        <w:rPr>
          <w:rFonts w:hint="eastAsia"/>
        </w:rPr>
        <w:t>兼容性较差，甚至完全不兼容</w:t>
      </w:r>
      <w:r w:rsidRPr="00657491">
        <w:t>。代表是</w:t>
      </w:r>
      <w:r w:rsidR="000008C2">
        <w:t>VM</w:t>
      </w:r>
      <w:r w:rsidRPr="00657491">
        <w:t>ware ESX Server</w:t>
      </w:r>
      <w:r w:rsidRPr="00657491">
        <w:t>、</w:t>
      </w:r>
      <w:r w:rsidRPr="00657491">
        <w:t>Citrix Xen Server</w:t>
      </w:r>
      <w:r w:rsidRPr="00657491">
        <w:t>、</w:t>
      </w:r>
      <w:r w:rsidRPr="00657491">
        <w:t>Microsoft Hyper-V</w:t>
      </w:r>
      <w:r w:rsidRPr="00657491">
        <w:t>、</w:t>
      </w:r>
      <w:r w:rsidRPr="00657491">
        <w:t>Linux K</w:t>
      </w:r>
      <w:r w:rsidR="000008C2">
        <w:t>VM</w:t>
      </w:r>
      <w:r w:rsidRPr="00657491">
        <w:t>。</w:t>
      </w:r>
    </w:p>
    <w:p w14:paraId="44444AF1" w14:textId="77777777" w:rsidR="00657491" w:rsidRPr="002409BF" w:rsidRDefault="00657491" w:rsidP="002409BF">
      <w:pPr>
        <w:pStyle w:val="3"/>
      </w:pPr>
      <w:bookmarkStart w:id="60" w:name="_Toc475743665"/>
      <w:bookmarkStart w:id="61" w:name="_Toc475806793"/>
      <w:r w:rsidRPr="002409BF">
        <w:lastRenderedPageBreak/>
        <w:t>预虚拟化</w:t>
      </w:r>
      <w:bookmarkEnd w:id="60"/>
      <w:bookmarkEnd w:id="61"/>
    </w:p>
    <w:p w14:paraId="0AFBC58A" w14:textId="5A94DA54" w:rsidR="00101A7E" w:rsidRPr="00101A7E" w:rsidRDefault="005A7DF2" w:rsidP="00A935D3">
      <w:pPr>
        <w:pStyle w:val="aff"/>
        <w:spacing w:after="0"/>
        <w:ind w:left="0" w:firstLine="480"/>
        <w:rPr>
          <w:rFonts w:eastAsia="PMingLiU"/>
          <w:lang w:val="zh-TW" w:eastAsia="zh-TW"/>
        </w:rPr>
      </w:pPr>
      <w:r>
        <w:rPr>
          <w:rFonts w:hint="eastAsia"/>
          <w:lang w:eastAsia="zh-TW"/>
        </w:rPr>
        <w:t>预</w:t>
      </w:r>
      <w:r w:rsidR="00B87AD7">
        <w:rPr>
          <w:rFonts w:hint="eastAsia"/>
          <w:lang w:eastAsia="zh-TW"/>
        </w:rPr>
        <w:t>虚拟化</w:t>
      </w:r>
      <w:r>
        <w:rPr>
          <w:rFonts w:hint="eastAsia"/>
          <w:lang w:eastAsia="zh-TW"/>
        </w:rPr>
        <w:t>技术</w:t>
      </w:r>
      <w:r w:rsidR="0002745D">
        <w:rPr>
          <w:rFonts w:hint="eastAsia"/>
          <w:vertAlign w:val="superscript"/>
          <w:lang w:eastAsia="zh-TW"/>
        </w:rPr>
        <w:t>[30]</w:t>
      </w:r>
      <w:r>
        <w:rPr>
          <w:rFonts w:hint="eastAsia"/>
          <w:lang w:eastAsia="zh-TW"/>
        </w:rPr>
        <w:t>（</w:t>
      </w:r>
      <w:r w:rsidRPr="00657491">
        <w:rPr>
          <w:lang w:eastAsia="zh-TW"/>
        </w:rPr>
        <w:t>pre-virtualization</w:t>
      </w:r>
      <w:r>
        <w:rPr>
          <w:rFonts w:hint="eastAsia"/>
          <w:lang w:eastAsia="zh-TW"/>
        </w:rPr>
        <w:t>）</w:t>
      </w:r>
      <w:r w:rsidR="00B87AD7">
        <w:rPr>
          <w:rFonts w:hint="eastAsia"/>
          <w:lang w:eastAsia="zh-TW"/>
        </w:rPr>
        <w:t>由</w:t>
      </w:r>
      <w:r w:rsidR="00101A7E" w:rsidRPr="00657491">
        <w:rPr>
          <w:lang w:eastAsia="zh-TW"/>
        </w:rPr>
        <w:t>Karlsruhe</w:t>
      </w:r>
      <w:r w:rsidR="006163EA">
        <w:rPr>
          <w:lang w:eastAsia="zh-TW"/>
        </w:rPr>
        <w:t>大学、</w:t>
      </w:r>
      <w:r w:rsidR="00101A7E" w:rsidRPr="00657491">
        <w:rPr>
          <w:lang w:eastAsia="zh-TW"/>
        </w:rPr>
        <w:t>新南威尔士大学和</w:t>
      </w:r>
      <w:r w:rsidR="00101A7E" w:rsidRPr="00657491">
        <w:rPr>
          <w:lang w:eastAsia="zh-TW"/>
        </w:rPr>
        <w:t>IBM</w:t>
      </w:r>
      <w:r w:rsidR="00B87AD7">
        <w:rPr>
          <w:lang w:eastAsia="zh-TW"/>
        </w:rPr>
        <w:t>的研究人员共同提出</w:t>
      </w:r>
      <w:r w:rsidR="006163EA">
        <w:rPr>
          <w:rFonts w:hint="eastAsia"/>
          <w:lang w:eastAsia="zh-TW"/>
        </w:rPr>
        <w:t>一项虚拟化技术</w:t>
      </w:r>
      <w:r w:rsidR="005640A6">
        <w:rPr>
          <w:lang w:eastAsia="zh-TW"/>
        </w:rPr>
        <w:t>。</w:t>
      </w:r>
      <w:r w:rsidR="005640A6">
        <w:rPr>
          <w:rFonts w:hint="eastAsia"/>
        </w:rPr>
        <w:t>这种虚拟化</w:t>
      </w:r>
      <w:r w:rsidR="006163EA">
        <w:rPr>
          <w:rFonts w:hint="eastAsia"/>
        </w:rPr>
        <w:t>是指</w:t>
      </w:r>
      <w:r w:rsidR="001F0DEB">
        <w:t>将</w:t>
      </w:r>
      <w:r w:rsidR="001F0DEB">
        <w:rPr>
          <w:rFonts w:hint="eastAsia"/>
        </w:rPr>
        <w:t>源操作系统的</w:t>
      </w:r>
      <w:r w:rsidR="00101A7E" w:rsidRPr="00657491">
        <w:t>特权指令</w:t>
      </w:r>
      <w:r w:rsidR="001F0DEB">
        <w:rPr>
          <w:rFonts w:hint="eastAsia"/>
        </w:rPr>
        <w:t>设计成</w:t>
      </w:r>
      <w:r w:rsidR="00101A7E" w:rsidRPr="00657491">
        <w:t>虚拟层</w:t>
      </w:r>
      <w:r w:rsidR="001F0DEB">
        <w:rPr>
          <w:rFonts w:hint="eastAsia"/>
        </w:rPr>
        <w:t>可以调用</w:t>
      </w:r>
      <w:r w:rsidR="00101A7E" w:rsidRPr="00657491">
        <w:t>的</w:t>
      </w:r>
      <w:r w:rsidR="001F0DEB">
        <w:t>静态接口</w:t>
      </w:r>
      <w:r w:rsidR="008E050E">
        <w:rPr>
          <w:rFonts w:hint="eastAsia"/>
          <w:vertAlign w:val="superscript"/>
        </w:rPr>
        <w:t>[</w:t>
      </w:r>
      <w:r w:rsidR="009E4AE6">
        <w:rPr>
          <w:rFonts w:hint="eastAsia"/>
          <w:vertAlign w:val="superscript"/>
        </w:rPr>
        <w:t>31</w:t>
      </w:r>
      <w:r w:rsidR="008E050E">
        <w:rPr>
          <w:rFonts w:hint="eastAsia"/>
          <w:vertAlign w:val="superscript"/>
        </w:rPr>
        <w:t>]</w:t>
      </w:r>
      <w:r w:rsidR="00827FFD">
        <w:t>。</w:t>
      </w:r>
      <w:r w:rsidR="003D11EF">
        <w:rPr>
          <w:rFonts w:hint="eastAsia"/>
        </w:rPr>
        <w:t>使用这种虚拟化</w:t>
      </w:r>
      <w:r w:rsidR="00827FFD">
        <w:rPr>
          <w:rFonts w:hint="eastAsia"/>
        </w:rPr>
        <w:t>的好处在于不需要对源操作系统进行特定的修改就可让</w:t>
      </w:r>
      <w:r w:rsidR="00827FFD">
        <w:rPr>
          <w:rFonts w:hint="eastAsia"/>
        </w:rPr>
        <w:t>Guest OS</w:t>
      </w:r>
      <w:r w:rsidR="00827FFD">
        <w:rPr>
          <w:rFonts w:hint="eastAsia"/>
        </w:rPr>
        <w:t>支持虚拟化</w:t>
      </w:r>
      <w:r w:rsidR="00101A7E" w:rsidRPr="00657491">
        <w:t>。</w:t>
      </w:r>
    </w:p>
    <w:p w14:paraId="77D5E545" w14:textId="7D2A0DDC" w:rsidR="00101A7E" w:rsidRPr="003B2912" w:rsidRDefault="00101A7E" w:rsidP="00252269">
      <w:pPr>
        <w:pStyle w:val="2"/>
        <w:ind w:left="0"/>
      </w:pPr>
      <w:bookmarkStart w:id="62" w:name="_Toc475743666"/>
      <w:bookmarkStart w:id="63" w:name="_Toc475806794"/>
      <w:r w:rsidRPr="003B2912">
        <w:rPr>
          <w:rFonts w:hint="eastAsia"/>
        </w:rPr>
        <w:t>虚拟机迁移技</w:t>
      </w:r>
      <w:bookmarkEnd w:id="62"/>
      <w:bookmarkEnd w:id="63"/>
    </w:p>
    <w:p w14:paraId="63C9735D" w14:textId="759450EE" w:rsidR="00101A7E" w:rsidRPr="00657491" w:rsidRDefault="00B11592" w:rsidP="00657491">
      <w:pPr>
        <w:pStyle w:val="aff"/>
        <w:spacing w:after="0"/>
        <w:ind w:left="0" w:firstLine="480"/>
      </w:pPr>
      <w:r>
        <w:t>虚拟机迁移</w:t>
      </w:r>
      <w:r w:rsidR="00827FFD">
        <w:t>是</w:t>
      </w:r>
      <w:r w:rsidR="00827FFD">
        <w:rPr>
          <w:rFonts w:hint="eastAsia"/>
        </w:rPr>
        <w:t>将原有</w:t>
      </w:r>
      <w:r w:rsidR="00252269">
        <w:rPr>
          <w:rFonts w:hint="eastAsia"/>
        </w:rPr>
        <w:t>主机</w:t>
      </w:r>
      <w:r w:rsidR="00151019">
        <w:rPr>
          <w:rFonts w:hint="eastAsia"/>
        </w:rPr>
        <w:t>（源</w:t>
      </w:r>
      <w:r w:rsidR="00252269">
        <w:rPr>
          <w:rFonts w:hint="eastAsia"/>
        </w:rPr>
        <w:t>主机</w:t>
      </w:r>
      <w:r w:rsidR="00151019">
        <w:rPr>
          <w:rFonts w:hint="eastAsia"/>
        </w:rPr>
        <w:t>）</w:t>
      </w:r>
      <w:r w:rsidR="00827FFD">
        <w:rPr>
          <w:rFonts w:hint="eastAsia"/>
        </w:rPr>
        <w:t>上</w:t>
      </w:r>
      <w:r w:rsidR="00101A7E" w:rsidRPr="00657491">
        <w:t>的</w:t>
      </w:r>
      <w:r w:rsidR="00827FFD">
        <w:rPr>
          <w:rFonts w:hint="eastAsia"/>
        </w:rPr>
        <w:t>配置环境</w:t>
      </w:r>
      <w:r w:rsidR="005F1BDB">
        <w:rPr>
          <w:rFonts w:hint="eastAsia"/>
        </w:rPr>
        <w:t>、</w:t>
      </w:r>
      <w:r w:rsidR="00252269">
        <w:rPr>
          <w:rFonts w:hint="eastAsia"/>
        </w:rPr>
        <w:t>主机</w:t>
      </w:r>
      <w:r w:rsidR="00F14A70">
        <w:rPr>
          <w:rFonts w:hint="eastAsia"/>
        </w:rPr>
        <w:t>状态</w:t>
      </w:r>
      <w:r w:rsidR="00827FFD">
        <w:rPr>
          <w:rFonts w:hint="eastAsia"/>
        </w:rPr>
        <w:t>、数据</w:t>
      </w:r>
      <w:r w:rsidR="00101A7E" w:rsidRPr="00657491">
        <w:t>资源</w:t>
      </w:r>
      <w:r w:rsidR="00827FFD">
        <w:rPr>
          <w:rFonts w:hint="eastAsia"/>
        </w:rPr>
        <w:t>或其他资源迁移</w:t>
      </w:r>
      <w:r w:rsidR="00101A7E" w:rsidRPr="00657491">
        <w:t>到</w:t>
      </w:r>
      <w:r w:rsidR="00827FFD">
        <w:rPr>
          <w:rFonts w:hint="eastAsia"/>
        </w:rPr>
        <w:t>用户指定的</w:t>
      </w:r>
      <w:r w:rsidR="00252269">
        <w:rPr>
          <w:rFonts w:hint="eastAsia"/>
        </w:rPr>
        <w:t>主机</w:t>
      </w:r>
      <w:r w:rsidR="00827FFD">
        <w:rPr>
          <w:rFonts w:hint="eastAsia"/>
        </w:rPr>
        <w:t>（目标</w:t>
      </w:r>
      <w:r w:rsidR="00252269">
        <w:rPr>
          <w:rFonts w:hint="eastAsia"/>
        </w:rPr>
        <w:t>主机</w:t>
      </w:r>
      <w:r w:rsidR="00827FFD">
        <w:rPr>
          <w:rFonts w:hint="eastAsia"/>
        </w:rPr>
        <w:t>）</w:t>
      </w:r>
      <w:r w:rsidR="00101A7E" w:rsidRPr="00657491">
        <w:t>，并且</w:t>
      </w:r>
      <w:r w:rsidR="00A10A96">
        <w:rPr>
          <w:rFonts w:hint="eastAsia"/>
        </w:rPr>
        <w:t>保证迁移到</w:t>
      </w:r>
      <w:r w:rsidR="00252269">
        <w:t>目标主机</w:t>
      </w:r>
      <w:r w:rsidR="00101A7E" w:rsidRPr="00657491">
        <w:t>上</w:t>
      </w:r>
      <w:r w:rsidR="00A10A96">
        <w:rPr>
          <w:rFonts w:hint="eastAsia"/>
        </w:rPr>
        <w:t>一切资源都</w:t>
      </w:r>
      <w:r w:rsidR="00A10A96">
        <w:rPr>
          <w:rFonts w:ascii="宋体" w:hAnsi="宋体" w:cs="宋体" w:hint="eastAsia"/>
        </w:rPr>
        <w:t>能够</w:t>
      </w:r>
      <w:r w:rsidR="00101A7E" w:rsidRPr="00657491">
        <w:t>正常使用</w:t>
      </w:r>
      <w:r w:rsidR="00315917">
        <w:rPr>
          <w:rFonts w:hint="eastAsia"/>
        </w:rPr>
        <w:t>或运行</w:t>
      </w:r>
      <w:r w:rsidR="00A61C15">
        <w:rPr>
          <w:rFonts w:hint="eastAsia"/>
        </w:rPr>
        <w:t>的过程</w:t>
      </w:r>
      <w:r w:rsidR="009E4AE6">
        <w:rPr>
          <w:rFonts w:hint="eastAsia"/>
          <w:vertAlign w:val="superscript"/>
        </w:rPr>
        <w:t>[32]</w:t>
      </w:r>
      <w:r w:rsidR="00101A7E" w:rsidRPr="00657491">
        <w:t>。</w:t>
      </w:r>
      <w:r w:rsidR="00F14A70">
        <w:rPr>
          <w:rFonts w:hint="eastAsia"/>
        </w:rPr>
        <w:t>迁移过程大致如下</w:t>
      </w:r>
      <w:r w:rsidR="00F14A70">
        <w:rPr>
          <w:rFonts w:hint="eastAsia"/>
        </w:rPr>
        <w:t>1</w:t>
      </w:r>
      <w:r w:rsidR="00F14A70">
        <w:rPr>
          <w:rFonts w:hint="eastAsia"/>
        </w:rPr>
        <w:t>、</w:t>
      </w:r>
      <w:r w:rsidR="00101A7E" w:rsidRPr="00657491">
        <w:t>在</w:t>
      </w:r>
      <w:r w:rsidR="00BF104F">
        <w:t>源</w:t>
      </w:r>
      <w:r w:rsidR="00252269">
        <w:t>主机</w:t>
      </w:r>
      <w:r w:rsidR="00F14A70">
        <w:t>上</w:t>
      </w:r>
      <w:r w:rsidR="00101A7E" w:rsidRPr="00657491">
        <w:t>备份需要迁移的</w:t>
      </w:r>
      <w:r w:rsidR="00F14A70">
        <w:rPr>
          <w:rFonts w:hint="eastAsia"/>
        </w:rPr>
        <w:t>各种</w:t>
      </w:r>
      <w:r w:rsidR="00F14A70">
        <w:t>资源；</w:t>
      </w:r>
      <w:r w:rsidR="00F14A70">
        <w:t>2</w:t>
      </w:r>
      <w:r w:rsidR="00F14A70">
        <w:t>、</w:t>
      </w:r>
      <w:r w:rsidR="00F14A70">
        <w:rPr>
          <w:rFonts w:hint="eastAsia"/>
        </w:rPr>
        <w:t>将备份的需迁移的资源存储在</w:t>
      </w:r>
      <w:r w:rsidR="00101A7E" w:rsidRPr="00657491">
        <w:t>存储介质</w:t>
      </w:r>
      <w:r w:rsidR="00F14A70">
        <w:rPr>
          <w:rFonts w:hint="eastAsia"/>
        </w:rPr>
        <w:t>中；</w:t>
      </w:r>
      <w:r w:rsidR="00F14A70">
        <w:rPr>
          <w:rFonts w:hint="eastAsia"/>
        </w:rPr>
        <w:t>3</w:t>
      </w:r>
      <w:r w:rsidR="00F14A70">
        <w:rPr>
          <w:rFonts w:hint="eastAsia"/>
        </w:rPr>
        <w:t>、</w:t>
      </w:r>
      <w:r w:rsidR="00F14A70">
        <w:t>目标主机</w:t>
      </w:r>
      <w:r w:rsidR="00F14A70">
        <w:rPr>
          <w:rFonts w:hint="eastAsia"/>
        </w:rPr>
        <w:t>从存储介质中读取迁移资源，并恢复到迁移资源备份时的状态</w:t>
      </w:r>
      <w:r w:rsidR="00101A7E" w:rsidRPr="00657491">
        <w:t>。虚拟机迁移的</w:t>
      </w:r>
      <w:r w:rsidR="00070B9D">
        <w:rPr>
          <w:rFonts w:hint="eastAsia"/>
        </w:rPr>
        <w:t>目的</w:t>
      </w:r>
      <w:r w:rsidR="00E82183">
        <w:rPr>
          <w:rFonts w:hint="eastAsia"/>
        </w:rPr>
        <w:t>使系统维护简单</w:t>
      </w:r>
      <w:r w:rsidR="00101A7E" w:rsidRPr="00657491">
        <w:t>，提高负载均衡，增强错误容忍度和优化电源管理</w:t>
      </w:r>
      <w:r w:rsidR="00E82183">
        <w:rPr>
          <w:rFonts w:hint="eastAsia"/>
        </w:rPr>
        <w:t>等</w:t>
      </w:r>
      <w:r w:rsidR="004969BA">
        <w:rPr>
          <w:rFonts w:hint="eastAsia"/>
          <w:vertAlign w:val="superscript"/>
        </w:rPr>
        <w:t>[</w:t>
      </w:r>
      <w:r w:rsidR="002409BF">
        <w:rPr>
          <w:vertAlign w:val="superscript"/>
        </w:rPr>
        <w:t>33</w:t>
      </w:r>
      <w:r w:rsidR="004969BA">
        <w:rPr>
          <w:rFonts w:hint="eastAsia"/>
          <w:vertAlign w:val="superscript"/>
        </w:rPr>
        <w:t>]</w:t>
      </w:r>
      <w:r w:rsidR="00101A7E" w:rsidRPr="00657491">
        <w:t>。</w:t>
      </w:r>
    </w:p>
    <w:p w14:paraId="17859A15" w14:textId="2F2BF424" w:rsidR="00101A7E" w:rsidRPr="00657491" w:rsidRDefault="00E82183" w:rsidP="00657491">
      <w:pPr>
        <w:pStyle w:val="aff"/>
        <w:spacing w:after="0"/>
        <w:ind w:left="0" w:firstLine="480"/>
      </w:pPr>
      <w:r>
        <w:t>虚拟机迁移的性能可以根据</w:t>
      </w:r>
      <w:r w:rsidRPr="00657491">
        <w:t>整体迁移时间</w:t>
      </w:r>
      <w:r>
        <w:rPr>
          <w:rFonts w:hint="eastAsia"/>
        </w:rPr>
        <w:t>、</w:t>
      </w:r>
      <w:r w:rsidRPr="00657491">
        <w:t>停机时间</w:t>
      </w:r>
      <w:r>
        <w:rPr>
          <w:rFonts w:hint="eastAsia"/>
        </w:rPr>
        <w:t>、</w:t>
      </w:r>
      <w:r w:rsidRPr="00657491">
        <w:t>对</w:t>
      </w:r>
      <w:r>
        <w:rPr>
          <w:rFonts w:hint="eastAsia"/>
        </w:rPr>
        <w:t>目标</w:t>
      </w:r>
      <w:r w:rsidR="00252269">
        <w:rPr>
          <w:rFonts w:hint="eastAsia"/>
        </w:rPr>
        <w:t>主机</w:t>
      </w:r>
      <w:r>
        <w:rPr>
          <w:rFonts w:hint="eastAsia"/>
        </w:rPr>
        <w:t>上的</w:t>
      </w:r>
      <w:r w:rsidRPr="00657491">
        <w:t>应用程序的性能影响</w:t>
      </w:r>
      <w:r>
        <w:t>三个指标</w:t>
      </w:r>
      <w:r>
        <w:rPr>
          <w:rFonts w:hint="eastAsia"/>
        </w:rPr>
        <w:t>进行</w:t>
      </w:r>
      <w:r w:rsidR="00101A7E" w:rsidRPr="00657491">
        <w:t>衡量</w:t>
      </w:r>
      <w:r w:rsidR="005D4F14">
        <w:rPr>
          <w:rFonts w:hint="eastAsia"/>
          <w:vertAlign w:val="superscript"/>
        </w:rPr>
        <w:t>[</w:t>
      </w:r>
      <w:r w:rsidR="00476207">
        <w:rPr>
          <w:rFonts w:hint="eastAsia"/>
          <w:vertAlign w:val="superscript"/>
        </w:rPr>
        <w:t>34</w:t>
      </w:r>
      <w:r>
        <w:rPr>
          <w:rFonts w:hint="eastAsia"/>
          <w:vertAlign w:val="superscript"/>
        </w:rPr>
        <w:t>]</w:t>
      </w:r>
      <w:r>
        <w:rPr>
          <w:rFonts w:hint="eastAsia"/>
        </w:rPr>
        <w:t>。从三个性能指标的角度老说，虚拟机迁移目标：尽可能</w:t>
      </w:r>
      <w:r w:rsidR="00A82116">
        <w:rPr>
          <w:rFonts w:hint="eastAsia"/>
        </w:rPr>
        <w:t>减</w:t>
      </w:r>
      <w:r>
        <w:rPr>
          <w:rFonts w:hint="eastAsia"/>
        </w:rPr>
        <w:t>小的整体迁移时间，停机时间</w:t>
      </w:r>
      <w:r w:rsidR="00A82116">
        <w:rPr>
          <w:rFonts w:hint="eastAsia"/>
        </w:rPr>
        <w:t>最短</w:t>
      </w:r>
      <w:r>
        <w:rPr>
          <w:rFonts w:hint="eastAsia"/>
        </w:rPr>
        <w:t>（理想情况是不停机进行迁移），对运行在目标</w:t>
      </w:r>
      <w:r w:rsidR="00252269">
        <w:rPr>
          <w:rFonts w:hint="eastAsia"/>
        </w:rPr>
        <w:t>主机</w:t>
      </w:r>
      <w:r>
        <w:rPr>
          <w:rFonts w:hint="eastAsia"/>
        </w:rPr>
        <w:t>上的应用的影响最少。</w:t>
      </w:r>
    </w:p>
    <w:p w14:paraId="7B74DDFC" w14:textId="2DF6F8F1" w:rsidR="00101A7E" w:rsidRPr="00C719BF" w:rsidRDefault="00101A7E" w:rsidP="00C719BF">
      <w:pPr>
        <w:pStyle w:val="3"/>
      </w:pPr>
      <w:bookmarkStart w:id="64" w:name="_Toc475743667"/>
      <w:bookmarkStart w:id="65" w:name="_Toc475806795"/>
      <w:r w:rsidRPr="00C719BF">
        <w:t>虚拟机迁移的分类</w:t>
      </w:r>
      <w:r w:rsidR="009E4AE6" w:rsidRPr="00C719BF">
        <w:rPr>
          <w:rFonts w:hint="eastAsia"/>
          <w:vertAlign w:val="superscript"/>
        </w:rPr>
        <w:t>[</w:t>
      </w:r>
      <w:r w:rsidR="00476207" w:rsidRPr="00C719BF">
        <w:rPr>
          <w:rFonts w:hint="eastAsia"/>
          <w:vertAlign w:val="superscript"/>
        </w:rPr>
        <w:t>35</w:t>
      </w:r>
      <w:r w:rsidR="009E4AE6" w:rsidRPr="00C719BF">
        <w:rPr>
          <w:rFonts w:hint="eastAsia"/>
          <w:vertAlign w:val="superscript"/>
        </w:rPr>
        <w:t>]</w:t>
      </w:r>
      <w:bookmarkEnd w:id="64"/>
      <w:bookmarkEnd w:id="65"/>
    </w:p>
    <w:p w14:paraId="4D74FBE4" w14:textId="2E942414" w:rsidR="00101A7E" w:rsidRPr="00657491" w:rsidRDefault="00101A7E" w:rsidP="00657491">
      <w:pPr>
        <w:pStyle w:val="aff"/>
        <w:spacing w:after="0"/>
        <w:ind w:left="0" w:firstLine="480"/>
      </w:pPr>
      <w:r w:rsidRPr="00657491">
        <w:rPr>
          <w:lang w:eastAsia="zh-TW"/>
        </w:rPr>
        <w:t>1</w:t>
      </w:r>
      <w:r w:rsidRPr="00657491">
        <w:rPr>
          <w:lang w:eastAsia="zh-TW"/>
        </w:rPr>
        <w:t>、物理机到虚拟机的迁移，简称</w:t>
      </w:r>
      <w:r w:rsidRPr="00657491">
        <w:rPr>
          <w:lang w:eastAsia="zh-TW"/>
        </w:rPr>
        <w:t>P2V</w:t>
      </w:r>
      <w:r w:rsidRPr="00657491">
        <w:rPr>
          <w:lang w:eastAsia="zh-TW"/>
        </w:rPr>
        <w:t>（</w:t>
      </w:r>
      <w:r w:rsidRPr="00657491">
        <w:rPr>
          <w:lang w:eastAsia="zh-TW"/>
        </w:rPr>
        <w:t>Physical-to-Virtual</w:t>
      </w:r>
      <w:r w:rsidR="004A24A6">
        <w:rPr>
          <w:lang w:eastAsia="zh-TW"/>
        </w:rPr>
        <w:t>）</w:t>
      </w:r>
      <w:r w:rsidR="00D64B5F">
        <w:rPr>
          <w:rFonts w:hint="eastAsia"/>
          <w:lang w:eastAsia="zh-TW"/>
        </w:rPr>
        <w:t>。是</w:t>
      </w:r>
      <w:r w:rsidR="004A24A6">
        <w:rPr>
          <w:lang w:eastAsia="zh-TW"/>
        </w:rPr>
        <w:t>指物理服务器上的</w:t>
      </w:r>
      <w:r w:rsidR="004A24A6">
        <w:rPr>
          <w:rFonts w:hint="eastAsia"/>
          <w:lang w:eastAsia="zh-TW"/>
        </w:rPr>
        <w:t>操作系统、</w:t>
      </w:r>
      <w:r w:rsidR="004A24A6">
        <w:rPr>
          <w:lang w:eastAsia="zh-TW"/>
        </w:rPr>
        <w:t>应用软件</w:t>
      </w:r>
      <w:r w:rsidR="004A24A6">
        <w:rPr>
          <w:rFonts w:hint="eastAsia"/>
          <w:lang w:eastAsia="zh-TW"/>
        </w:rPr>
        <w:t>、事系统</w:t>
      </w:r>
      <w:r w:rsidR="004C0454">
        <w:rPr>
          <w:lang w:eastAsia="zh-TW"/>
        </w:rPr>
        <w:t>数据</w:t>
      </w:r>
      <w:r w:rsidR="004A24A6">
        <w:rPr>
          <w:rFonts w:hint="eastAsia"/>
          <w:lang w:eastAsia="zh-TW"/>
        </w:rPr>
        <w:t>或事系统状态信息</w:t>
      </w:r>
      <w:r w:rsidR="00647A9E">
        <w:rPr>
          <w:rFonts w:hint="eastAsia"/>
          <w:lang w:eastAsia="zh-TW"/>
        </w:rPr>
        <w:t>等资源</w:t>
      </w:r>
      <w:r w:rsidR="004C0454">
        <w:rPr>
          <w:lang w:eastAsia="zh-TW"/>
        </w:rPr>
        <w:t>迁移到</w:t>
      </w:r>
      <w:r w:rsidR="000008C2">
        <w:rPr>
          <w:lang w:eastAsia="zh-TW"/>
        </w:rPr>
        <w:t>VM</w:t>
      </w:r>
      <w:r w:rsidR="00647A9E">
        <w:rPr>
          <w:rFonts w:hint="eastAsia"/>
          <w:lang w:eastAsia="zh-TW"/>
        </w:rPr>
        <w:t>M</w:t>
      </w:r>
      <w:r w:rsidR="00647A9E">
        <w:rPr>
          <w:rFonts w:hint="eastAsia"/>
          <w:lang w:eastAsia="zh-TW"/>
        </w:rPr>
        <w:t>上的过程</w:t>
      </w:r>
      <w:r w:rsidRPr="00657491">
        <w:rPr>
          <w:lang w:eastAsia="zh-TW"/>
        </w:rPr>
        <w:t>。</w:t>
      </w:r>
      <w:r w:rsidR="007E1A26">
        <w:rPr>
          <w:rFonts w:hint="eastAsia"/>
          <w:lang w:eastAsia="zh-TW"/>
        </w:rPr>
        <w:t>在迁移</w:t>
      </w:r>
      <w:r w:rsidR="007E1A26" w:rsidRPr="00657491">
        <w:t>物理服务器上的系统变量和存储数据等资源</w:t>
      </w:r>
      <w:r w:rsidR="007E1A26">
        <w:rPr>
          <w:rFonts w:hint="eastAsia"/>
        </w:rPr>
        <w:t>过程中会使用各种不同的迁移工具</w:t>
      </w:r>
      <w:r w:rsidR="005245C1">
        <w:t>。</w:t>
      </w:r>
      <w:r w:rsidR="005245C1">
        <w:rPr>
          <w:rFonts w:hint="eastAsia"/>
        </w:rPr>
        <w:t>迁移完成以后，目标</w:t>
      </w:r>
      <w:r w:rsidR="00252269">
        <w:t>主机</w:t>
      </w:r>
      <w:r w:rsidR="005245C1">
        <w:rPr>
          <w:rFonts w:hint="eastAsia"/>
        </w:rPr>
        <w:t>会进行</w:t>
      </w:r>
      <w:r w:rsidR="005245C1">
        <w:t>安装相应的驱动程序，</w:t>
      </w:r>
      <w:r w:rsidR="005245C1">
        <w:rPr>
          <w:rFonts w:hint="eastAsia"/>
        </w:rPr>
        <w:t>并为其分配与</w:t>
      </w:r>
      <w:r w:rsidR="003C46F0">
        <w:t>源</w:t>
      </w:r>
      <w:r w:rsidR="00252269">
        <w:t>主机</w:t>
      </w:r>
      <w:r w:rsidR="005245C1">
        <w:rPr>
          <w:rFonts w:hint="eastAsia"/>
        </w:rPr>
        <w:t>相同的</w:t>
      </w:r>
      <w:r w:rsidRPr="00657491">
        <w:t>地址（如</w:t>
      </w:r>
      <w:r w:rsidRPr="00657491">
        <w:t>TCP</w:t>
      </w:r>
      <w:r w:rsidR="001751DC">
        <w:t>/</w:t>
      </w:r>
      <w:r w:rsidRPr="00657491">
        <w:t>IP</w:t>
      </w:r>
      <w:r w:rsidRPr="00657491">
        <w:t>地址等），</w:t>
      </w:r>
      <w:r w:rsidR="005245C1">
        <w:rPr>
          <w:rFonts w:hint="eastAsia"/>
        </w:rPr>
        <w:t>在这些操作完成之后目标</w:t>
      </w:r>
      <w:r w:rsidR="00252269">
        <w:rPr>
          <w:rFonts w:hint="eastAsia"/>
        </w:rPr>
        <w:t>主机</w:t>
      </w:r>
      <w:r w:rsidRPr="00657491">
        <w:t>重启</w:t>
      </w:r>
      <w:r w:rsidR="005245C1">
        <w:rPr>
          <w:rFonts w:hint="eastAsia"/>
        </w:rPr>
        <w:t>迁移过来的服务</w:t>
      </w:r>
      <w:r w:rsidR="005245C1">
        <w:t>，</w:t>
      </w:r>
      <w:r w:rsidR="005245C1">
        <w:rPr>
          <w:rFonts w:hint="eastAsia"/>
        </w:rPr>
        <w:t>代替</w:t>
      </w:r>
      <w:r w:rsidR="003C46F0">
        <w:t>源</w:t>
      </w:r>
      <w:r w:rsidR="00252269">
        <w:t>主机</w:t>
      </w:r>
      <w:r w:rsidR="00672960">
        <w:rPr>
          <w:rFonts w:hint="eastAsia"/>
        </w:rPr>
        <w:t>上的服务</w:t>
      </w:r>
      <w:r w:rsidR="003518F7">
        <w:rPr>
          <w:rFonts w:hint="eastAsia"/>
          <w:vertAlign w:val="superscript"/>
        </w:rPr>
        <w:t>[</w:t>
      </w:r>
      <w:r w:rsidR="00476207">
        <w:rPr>
          <w:rFonts w:hint="eastAsia"/>
          <w:vertAlign w:val="superscript"/>
        </w:rPr>
        <w:t>36</w:t>
      </w:r>
      <w:r w:rsidR="003518F7">
        <w:rPr>
          <w:rFonts w:hint="eastAsia"/>
          <w:vertAlign w:val="superscript"/>
        </w:rPr>
        <w:t>]</w:t>
      </w:r>
      <w:r w:rsidRPr="00657491">
        <w:t>。</w:t>
      </w:r>
      <w:r w:rsidR="00672960">
        <w:rPr>
          <w:rFonts w:hint="eastAsia"/>
        </w:rPr>
        <w:t>这种</w:t>
      </w:r>
      <w:r w:rsidRPr="00657491">
        <w:t>迁移方法分手动迁移和半自动迁移</w:t>
      </w:r>
      <w:r w:rsidR="00672960">
        <w:rPr>
          <w:rFonts w:hint="eastAsia"/>
        </w:rPr>
        <w:t>两种方式</w:t>
      </w:r>
      <w:r w:rsidR="00672960">
        <w:t>。</w:t>
      </w:r>
      <w:r w:rsidR="00672960">
        <w:rPr>
          <w:rFonts w:hint="eastAsia"/>
        </w:rPr>
        <w:t>它</w:t>
      </w:r>
      <w:r w:rsidRPr="00657491">
        <w:t>支持进行热迁移</w:t>
      </w:r>
      <w:r w:rsidR="00672960">
        <w:rPr>
          <w:rFonts w:hint="eastAsia"/>
        </w:rPr>
        <w:t>（即迁移过程中不宕机），热迁移</w:t>
      </w:r>
      <w:r w:rsidR="005675F7">
        <w:rPr>
          <w:rFonts w:hint="eastAsia"/>
        </w:rPr>
        <w:t>只</w:t>
      </w:r>
      <w:r w:rsidR="00672960">
        <w:rPr>
          <w:rFonts w:hint="eastAsia"/>
        </w:rPr>
        <w:t>能</w:t>
      </w:r>
      <w:r w:rsidR="00672960" w:rsidRPr="00657491">
        <w:t>在</w:t>
      </w:r>
      <w:r w:rsidR="003C46F0">
        <w:t>源</w:t>
      </w:r>
      <w:r w:rsidR="00252269">
        <w:t>主机</w:t>
      </w:r>
      <w:r w:rsidR="005675F7">
        <w:rPr>
          <w:rFonts w:hint="eastAsia"/>
        </w:rPr>
        <w:t>操作系统</w:t>
      </w:r>
      <w:r w:rsidR="005675F7">
        <w:rPr>
          <w:rFonts w:hint="eastAsia"/>
        </w:rPr>
        <w:t>W</w:t>
      </w:r>
      <w:r w:rsidR="00672960" w:rsidRPr="00657491">
        <w:t>indow</w:t>
      </w:r>
      <w:r w:rsidR="005675F7">
        <w:rPr>
          <w:rFonts w:hint="eastAsia"/>
        </w:rPr>
        <w:t>s</w:t>
      </w:r>
      <w:r w:rsidR="005675F7">
        <w:rPr>
          <w:rFonts w:hint="eastAsia"/>
        </w:rPr>
        <w:t>的情况进行，对于</w:t>
      </w:r>
      <w:r w:rsidR="003C46F0">
        <w:t>源</w:t>
      </w:r>
      <w:r w:rsidR="00252269">
        <w:t>主机</w:t>
      </w:r>
      <w:r w:rsidR="005675F7">
        <w:rPr>
          <w:rFonts w:hint="eastAsia"/>
        </w:rPr>
        <w:t>是其他操作系统的情况不支持</w:t>
      </w:r>
      <w:r w:rsidRPr="00657491">
        <w:t>。</w:t>
      </w:r>
    </w:p>
    <w:p w14:paraId="1BF030AC" w14:textId="7F0DFC91" w:rsidR="00101A7E" w:rsidRPr="00657491" w:rsidRDefault="00101A7E" w:rsidP="00657491">
      <w:pPr>
        <w:pStyle w:val="aff"/>
        <w:spacing w:after="0"/>
        <w:ind w:left="0" w:firstLine="480"/>
      </w:pPr>
      <w:r w:rsidRPr="00657491">
        <w:t>2</w:t>
      </w:r>
      <w:r w:rsidRPr="00657491">
        <w:t>、虚拟机到虚拟机的迁移</w:t>
      </w:r>
      <w:r w:rsidR="00D64B5F">
        <w:rPr>
          <w:rFonts w:hint="eastAsia"/>
        </w:rPr>
        <w:t>，简称</w:t>
      </w:r>
      <w:r w:rsidRPr="00657491">
        <w:t>V2V</w:t>
      </w:r>
      <w:r w:rsidRPr="00657491">
        <w:t>（</w:t>
      </w:r>
      <w:r w:rsidRPr="00657491">
        <w:t>Virtual-to-Virtual</w:t>
      </w:r>
      <w:r w:rsidRPr="00657491">
        <w:t>）</w:t>
      </w:r>
      <w:r w:rsidR="00D64B5F">
        <w:rPr>
          <w:rFonts w:hint="eastAsia"/>
        </w:rPr>
        <w:t>。</w:t>
      </w:r>
      <w:r w:rsidR="00D64B5F">
        <w:t>是指</w:t>
      </w:r>
      <w:r w:rsidR="00D64B5F">
        <w:rPr>
          <w:rFonts w:hint="eastAsia"/>
        </w:rPr>
        <w:t>源</w:t>
      </w:r>
      <w:r w:rsidR="00252269">
        <w:t>主机</w:t>
      </w:r>
      <w:r w:rsidR="00D64B5F">
        <w:rPr>
          <w:lang w:eastAsia="zh-TW"/>
        </w:rPr>
        <w:t>上的</w:t>
      </w:r>
      <w:r w:rsidR="00D64B5F">
        <w:rPr>
          <w:rFonts w:hint="eastAsia"/>
          <w:lang w:eastAsia="zh-TW"/>
        </w:rPr>
        <w:t>操作系统、</w:t>
      </w:r>
      <w:r w:rsidR="00D64B5F">
        <w:rPr>
          <w:lang w:eastAsia="zh-TW"/>
        </w:rPr>
        <w:t>应用软件</w:t>
      </w:r>
      <w:r w:rsidR="00D64B5F">
        <w:rPr>
          <w:rFonts w:hint="eastAsia"/>
          <w:lang w:eastAsia="zh-TW"/>
        </w:rPr>
        <w:t>、事系统</w:t>
      </w:r>
      <w:r w:rsidR="00D64B5F">
        <w:rPr>
          <w:lang w:eastAsia="zh-TW"/>
        </w:rPr>
        <w:t>数据</w:t>
      </w:r>
      <w:r w:rsidR="00D64B5F">
        <w:rPr>
          <w:rFonts w:hint="eastAsia"/>
          <w:lang w:eastAsia="zh-TW"/>
        </w:rPr>
        <w:t>或事系统状态信息等资源</w:t>
      </w:r>
      <w:r w:rsidR="00D64B5F">
        <w:rPr>
          <w:lang w:eastAsia="zh-TW"/>
        </w:rPr>
        <w:t>迁</w:t>
      </w:r>
      <w:r w:rsidR="00D64B5F">
        <w:rPr>
          <w:rFonts w:hint="eastAsia"/>
          <w:lang w:eastAsia="zh-TW"/>
        </w:rPr>
        <w:t>移目标</w:t>
      </w:r>
      <w:r w:rsidR="00252269">
        <w:rPr>
          <w:rFonts w:hint="eastAsia"/>
          <w:lang w:eastAsia="zh-TW"/>
        </w:rPr>
        <w:t>主机</w:t>
      </w:r>
      <w:r w:rsidR="00D64B5F">
        <w:rPr>
          <w:rFonts w:hint="eastAsia"/>
          <w:lang w:eastAsia="zh-TW"/>
        </w:rPr>
        <w:t>上的过程</w:t>
      </w:r>
      <w:r w:rsidR="00D64B5F">
        <w:t>。这种迁移方法</w:t>
      </w:r>
      <w:r w:rsidR="00D64B5F">
        <w:rPr>
          <w:rFonts w:hint="eastAsia"/>
        </w:rPr>
        <w:t>的难点在于</w:t>
      </w:r>
      <w:r w:rsidR="006205B5">
        <w:rPr>
          <w:rFonts w:hint="eastAsia"/>
        </w:rPr>
        <w:t>迁移过程中需要考虑</w:t>
      </w:r>
      <w:r w:rsidR="00D64B5F">
        <w:t>主机</w:t>
      </w:r>
      <w:r w:rsidRPr="00657491">
        <w:t>和虚拟</w:t>
      </w:r>
      <w:r w:rsidR="00D64B5F">
        <w:t>硬件</w:t>
      </w:r>
      <w:r w:rsidR="00A657A8">
        <w:rPr>
          <w:rFonts w:hint="eastAsia"/>
        </w:rPr>
        <w:t>上</w:t>
      </w:r>
      <w:r w:rsidR="00D64B5F">
        <w:t>的</w:t>
      </w:r>
      <w:r w:rsidR="00D64B5F">
        <w:rPr>
          <w:rFonts w:hint="eastAsia"/>
        </w:rPr>
        <w:t>差异</w:t>
      </w:r>
      <w:r w:rsidRPr="00657491">
        <w:t>。虚拟机从一个</w:t>
      </w:r>
      <w:r w:rsidR="000008C2">
        <w:t>VM</w:t>
      </w:r>
      <w:r w:rsidRPr="00657491">
        <w:t>M</w:t>
      </w:r>
      <w:r w:rsidRPr="00657491">
        <w:t>迁移到另一个</w:t>
      </w:r>
      <w:r w:rsidR="000008C2">
        <w:t>VM</w:t>
      </w:r>
      <w:r w:rsidRPr="00657491">
        <w:t>M</w:t>
      </w:r>
      <w:r w:rsidRPr="00657491">
        <w:t>。这两个</w:t>
      </w:r>
      <w:r w:rsidR="000008C2">
        <w:t>VM</w:t>
      </w:r>
      <w:r w:rsidRPr="00657491">
        <w:t>M</w:t>
      </w:r>
      <w:r w:rsidRPr="00657491">
        <w:t>的类型可以相同，也可以不同。如可以是</w:t>
      </w:r>
      <w:r w:rsidRPr="00657491">
        <w:t>Xen</w:t>
      </w:r>
      <w:r w:rsidRPr="00657491">
        <w:t>迁移到</w:t>
      </w:r>
      <w:r w:rsidRPr="00657491">
        <w:t>K</w:t>
      </w:r>
      <w:r w:rsidR="000008C2">
        <w:t>VM</w:t>
      </w:r>
      <w:r w:rsidRPr="00657491">
        <w:t>，也可以是</w:t>
      </w:r>
      <w:r w:rsidRPr="00657491">
        <w:t>K</w:t>
      </w:r>
      <w:r w:rsidR="000008C2">
        <w:t>VM</w:t>
      </w:r>
      <w:r w:rsidRPr="00657491">
        <w:t>迁移到</w:t>
      </w:r>
      <w:r w:rsidRPr="00657491">
        <w:t>K</w:t>
      </w:r>
      <w:r w:rsidR="000008C2">
        <w:t>VM</w:t>
      </w:r>
      <w:r w:rsidR="00B54732">
        <w:t>。</w:t>
      </w:r>
      <w:r w:rsidR="00B54732">
        <w:rPr>
          <w:rFonts w:hint="eastAsia"/>
        </w:rPr>
        <w:t>依靠这种迁移技术将各种资源从源</w:t>
      </w:r>
      <w:r w:rsidRPr="00657491">
        <w:t>Host</w:t>
      </w:r>
      <w:r w:rsidR="00B54732">
        <w:rPr>
          <w:rFonts w:hint="eastAsia"/>
        </w:rPr>
        <w:t>系统迁移到目标</w:t>
      </w:r>
      <w:r w:rsidRPr="00657491">
        <w:t>Host</w:t>
      </w:r>
      <w:r w:rsidRPr="00657491">
        <w:t>系统</w:t>
      </w:r>
      <w:r w:rsidR="00B54732">
        <w:rPr>
          <w:rFonts w:hint="eastAsia"/>
        </w:rPr>
        <w:t>可以通过多种方式来实现</w:t>
      </w:r>
      <w:r w:rsidRPr="00657491">
        <w:t>。</w:t>
      </w:r>
    </w:p>
    <w:p w14:paraId="6887FDF7" w14:textId="57C493D2" w:rsidR="00101A7E" w:rsidRPr="00657491" w:rsidRDefault="00101A7E" w:rsidP="00657491">
      <w:pPr>
        <w:pStyle w:val="aff"/>
        <w:spacing w:after="0"/>
        <w:ind w:left="0" w:firstLine="480"/>
      </w:pPr>
      <w:r w:rsidRPr="00657491">
        <w:t>3</w:t>
      </w:r>
      <w:r w:rsidRPr="00657491">
        <w:t>、离线迁移（</w:t>
      </w:r>
      <w:r w:rsidRPr="00657491">
        <w:t xml:space="preserve">offline </w:t>
      </w:r>
      <w:r w:rsidR="00A33F3D">
        <w:t>迁移</w:t>
      </w:r>
      <w:r w:rsidR="00B54732">
        <w:t>）</w:t>
      </w:r>
      <w:r w:rsidR="00B54732">
        <w:rPr>
          <w:rFonts w:hint="eastAsia"/>
        </w:rPr>
        <w:t>，</w:t>
      </w:r>
      <w:r w:rsidR="00B54732">
        <w:t>也</w:t>
      </w:r>
      <w:r w:rsidR="00B54732">
        <w:rPr>
          <w:rFonts w:hint="eastAsia"/>
        </w:rPr>
        <w:t>称</w:t>
      </w:r>
      <w:r w:rsidR="00B54732">
        <w:t>常规迁移</w:t>
      </w:r>
      <w:r w:rsidR="00B54732">
        <w:rPr>
          <w:rFonts w:hint="eastAsia"/>
        </w:rPr>
        <w:t>或</w:t>
      </w:r>
      <w:r w:rsidR="00B54732">
        <w:t>静态迁移。是指在迁移之前</w:t>
      </w:r>
      <w:r w:rsidR="00B54732">
        <w:rPr>
          <w:rFonts w:hint="eastAsia"/>
        </w:rPr>
        <w:t>现将源</w:t>
      </w:r>
      <w:r w:rsidR="00252269">
        <w:t>主机</w:t>
      </w:r>
      <w:r w:rsidRPr="00657491">
        <w:t>暂停，如果</w:t>
      </w:r>
      <w:r w:rsidR="00513065">
        <w:rPr>
          <w:rFonts w:hint="eastAsia"/>
        </w:rPr>
        <w:t>是源</w:t>
      </w:r>
      <w:r w:rsidR="00252269">
        <w:t>主机</w:t>
      </w:r>
      <w:r w:rsidR="00513065">
        <w:rPr>
          <w:rFonts w:hint="eastAsia"/>
        </w:rPr>
        <w:t>与目标</w:t>
      </w:r>
      <w:r w:rsidR="00252269">
        <w:rPr>
          <w:rFonts w:hint="eastAsia"/>
        </w:rPr>
        <w:t>主机</w:t>
      </w:r>
      <w:r w:rsidRPr="00657491">
        <w:t>共享存储</w:t>
      </w:r>
      <w:r w:rsidR="00513065">
        <w:rPr>
          <w:rFonts w:hint="eastAsia"/>
        </w:rPr>
        <w:t>的情况</w:t>
      </w:r>
      <w:r w:rsidRPr="00657491">
        <w:t>，只拷贝</w:t>
      </w:r>
      <w:r w:rsidR="00513065">
        <w:rPr>
          <w:rFonts w:hint="eastAsia"/>
        </w:rPr>
        <w:t>源</w:t>
      </w:r>
      <w:r w:rsidR="00252269">
        <w:rPr>
          <w:rFonts w:hint="eastAsia"/>
        </w:rPr>
        <w:t>主机</w:t>
      </w:r>
      <w:r w:rsidR="00513065">
        <w:rPr>
          <w:rFonts w:hint="eastAsia"/>
        </w:rPr>
        <w:t>的</w:t>
      </w:r>
      <w:r w:rsidRPr="00657491">
        <w:t>系统状态信息</w:t>
      </w:r>
      <w:r w:rsidR="00513065">
        <w:t>到</w:t>
      </w:r>
      <w:r w:rsidR="00252269">
        <w:t>目标主机</w:t>
      </w:r>
      <w:r w:rsidR="00513065">
        <w:rPr>
          <w:rFonts w:hint="eastAsia"/>
        </w:rPr>
        <w:t>中</w:t>
      </w:r>
      <w:r w:rsidR="00513065">
        <w:t>，之后</w:t>
      </w:r>
      <w:r w:rsidR="00616C2C">
        <w:t>目标</w:t>
      </w:r>
      <w:r w:rsidR="00252269">
        <w:t>主机</w:t>
      </w:r>
      <w:r w:rsidR="00513065">
        <w:rPr>
          <w:rFonts w:hint="eastAsia"/>
        </w:rPr>
        <w:t>根据迁移过来的系统状态信息</w:t>
      </w:r>
      <w:r w:rsidR="00513065">
        <w:t>上</w:t>
      </w:r>
      <w:r w:rsidR="00513065">
        <w:rPr>
          <w:rFonts w:hint="eastAsia"/>
        </w:rPr>
        <w:t>重新设置系统</w:t>
      </w:r>
      <w:r w:rsidR="00513065">
        <w:t>运行状态</w:t>
      </w:r>
      <w:r w:rsidR="00513065">
        <w:rPr>
          <w:rFonts w:hint="eastAsia"/>
        </w:rPr>
        <w:t>并</w:t>
      </w:r>
      <w:r w:rsidRPr="00657491">
        <w:t>恢复</w:t>
      </w:r>
      <w:r w:rsidR="00513065">
        <w:rPr>
          <w:rFonts w:hint="eastAsia"/>
        </w:rPr>
        <w:t>各种服务的运行</w:t>
      </w:r>
      <w:r w:rsidRPr="00657491">
        <w:t>。如果</w:t>
      </w:r>
      <w:r w:rsidR="004A2F17">
        <w:rPr>
          <w:rFonts w:hint="eastAsia"/>
        </w:rPr>
        <w:t>是源</w:t>
      </w:r>
      <w:r w:rsidR="00252269">
        <w:rPr>
          <w:rFonts w:hint="eastAsia"/>
        </w:rPr>
        <w:t>主机</w:t>
      </w:r>
      <w:r w:rsidR="004A2F17">
        <w:rPr>
          <w:rFonts w:hint="eastAsia"/>
        </w:rPr>
        <w:t>和目标</w:t>
      </w:r>
      <w:r w:rsidR="00252269">
        <w:rPr>
          <w:rFonts w:hint="eastAsia"/>
        </w:rPr>
        <w:t>主机</w:t>
      </w:r>
      <w:r w:rsidR="004A2F17">
        <w:rPr>
          <w:rFonts w:hint="eastAsia"/>
        </w:rPr>
        <w:t>使用的非共享存储</w:t>
      </w:r>
      <w:r w:rsidR="004A2F17">
        <w:t>，则拷贝系统状态信息、虚拟机镜像</w:t>
      </w:r>
      <w:r w:rsidR="004A2F17">
        <w:rPr>
          <w:rFonts w:hint="eastAsia"/>
        </w:rPr>
        <w:t>及其</w:t>
      </w:r>
      <w:r w:rsidRPr="00657491">
        <w:t>状态</w:t>
      </w:r>
      <w:r w:rsidR="004A2F17">
        <w:t>到</w:t>
      </w:r>
      <w:r w:rsidR="00252269">
        <w:t>目标主机</w:t>
      </w:r>
      <w:r w:rsidR="004A2F17">
        <w:rPr>
          <w:rFonts w:hint="eastAsia"/>
        </w:rPr>
        <w:t>中</w:t>
      </w:r>
      <w:r w:rsidR="004A2F17">
        <w:t>。这种</w:t>
      </w:r>
      <w:r w:rsidRPr="00657491">
        <w:t>迁移</w:t>
      </w:r>
      <w:r w:rsidR="004A2F17">
        <w:rPr>
          <w:rFonts w:hint="eastAsia"/>
        </w:rPr>
        <w:t>方式在迁移过程中需要停止当前</w:t>
      </w:r>
      <w:r w:rsidR="00252269">
        <w:rPr>
          <w:rFonts w:hint="eastAsia"/>
        </w:rPr>
        <w:t>主机</w:t>
      </w:r>
      <w:r w:rsidR="004A2F17">
        <w:rPr>
          <w:rFonts w:hint="eastAsia"/>
        </w:rPr>
        <w:t>运行的各种服务而全力进行迁移</w:t>
      </w:r>
      <w:r w:rsidR="004A2F17">
        <w:t>。用户</w:t>
      </w:r>
      <w:r w:rsidRPr="00657491">
        <w:t>能</w:t>
      </w:r>
      <w:r w:rsidR="004A2F17">
        <w:rPr>
          <w:rFonts w:hint="eastAsia"/>
        </w:rPr>
        <w:t>明显</w:t>
      </w:r>
      <w:r w:rsidR="004A2F17">
        <w:t>感到</w:t>
      </w:r>
      <w:r w:rsidR="004A2F17">
        <w:rPr>
          <w:rFonts w:hint="eastAsia"/>
        </w:rPr>
        <w:t>迁移的这段时间内</w:t>
      </w:r>
      <w:r w:rsidR="00252269">
        <w:rPr>
          <w:rFonts w:hint="eastAsia"/>
        </w:rPr>
        <w:t>主机</w:t>
      </w:r>
      <w:r w:rsidR="004A2F17">
        <w:rPr>
          <w:rFonts w:hint="eastAsia"/>
        </w:rPr>
        <w:t>上的各种服务都不能</w:t>
      </w:r>
      <w:r w:rsidR="004A2F17">
        <w:t>使用</w:t>
      </w:r>
      <w:r w:rsidRPr="00657491">
        <w:t>。</w:t>
      </w:r>
    </w:p>
    <w:p w14:paraId="4426D182" w14:textId="61B678CD" w:rsidR="00101A7E" w:rsidRPr="00657491" w:rsidRDefault="00101A7E" w:rsidP="00657491">
      <w:pPr>
        <w:pStyle w:val="aff"/>
        <w:spacing w:after="0"/>
        <w:ind w:left="0" w:firstLine="480"/>
      </w:pPr>
      <w:r w:rsidRPr="00657491">
        <w:lastRenderedPageBreak/>
        <w:t>4</w:t>
      </w:r>
      <w:r w:rsidRPr="00657491">
        <w:t>、在线迁移（</w:t>
      </w:r>
      <w:r w:rsidRPr="00657491">
        <w:t xml:space="preserve">online </w:t>
      </w:r>
      <w:r w:rsidR="00A33F3D">
        <w:t>迁移</w:t>
      </w:r>
      <w:r w:rsidR="004A2F17">
        <w:t>），</w:t>
      </w:r>
      <w:r w:rsidR="004A2F17">
        <w:rPr>
          <w:rFonts w:hint="eastAsia"/>
        </w:rPr>
        <w:t>也称</w:t>
      </w:r>
      <w:r w:rsidRPr="00657491">
        <w:t>实时迁移</w:t>
      </w:r>
      <w:r w:rsidRPr="00657491">
        <w:t xml:space="preserve">(live </w:t>
      </w:r>
      <w:r w:rsidR="00A33F3D">
        <w:t>迁移</w:t>
      </w:r>
      <w:r w:rsidRPr="00657491">
        <w:t>)</w:t>
      </w:r>
      <w:r w:rsidR="00650912">
        <w:rPr>
          <w:rFonts w:hint="eastAsia"/>
          <w:vertAlign w:val="superscript"/>
        </w:rPr>
        <w:t>[37]</w:t>
      </w:r>
      <w:r w:rsidR="004A2F17">
        <w:t>。</w:t>
      </w:r>
      <w:r w:rsidRPr="00657491">
        <w:t>是指</w:t>
      </w:r>
      <w:r w:rsidR="00DC30A4">
        <w:rPr>
          <w:rFonts w:hint="eastAsia"/>
        </w:rPr>
        <w:t>在迁移的过程中</w:t>
      </w:r>
      <w:r w:rsidRPr="00657491">
        <w:t>虚拟机</w:t>
      </w:r>
      <w:r w:rsidR="00DC30A4">
        <w:rPr>
          <w:rFonts w:hint="eastAsia"/>
        </w:rPr>
        <w:t>上的各种服</w:t>
      </w:r>
      <w:r w:rsidRPr="00657491">
        <w:t>务</w:t>
      </w:r>
      <w:r w:rsidR="00DC30A4">
        <w:rPr>
          <w:rFonts w:hint="eastAsia"/>
        </w:rPr>
        <w:t>能够</w:t>
      </w:r>
      <w:r w:rsidR="00DC30A4">
        <w:t>正常运行。其实</w:t>
      </w:r>
      <w:r w:rsidR="00DC30A4">
        <w:rPr>
          <w:rFonts w:hint="eastAsia"/>
        </w:rPr>
        <w:t>迁移</w:t>
      </w:r>
      <w:r w:rsidR="002F6747">
        <w:t>步骤与离线迁移</w:t>
      </w:r>
      <w:r w:rsidR="002F6747">
        <w:rPr>
          <w:rFonts w:hint="eastAsia"/>
        </w:rPr>
        <w:t>大致相同</w:t>
      </w:r>
      <w:r w:rsidR="002F6747">
        <w:t>。</w:t>
      </w:r>
      <w:r w:rsidR="002F6747">
        <w:rPr>
          <w:rFonts w:hint="eastAsia"/>
        </w:rPr>
        <w:t>用户在迁移过程中几乎感觉不到服务的暂停</w:t>
      </w:r>
      <w:r w:rsidRPr="00657491">
        <w:t>，</w:t>
      </w:r>
      <w:r w:rsidR="002F6747">
        <w:rPr>
          <w:rFonts w:hint="eastAsia"/>
        </w:rPr>
        <w:t>因为停机时间很短，</w:t>
      </w:r>
      <w:r w:rsidR="002F6747">
        <w:t>这</w:t>
      </w:r>
      <w:r w:rsidR="002F6747">
        <w:rPr>
          <w:rFonts w:hint="eastAsia"/>
        </w:rPr>
        <w:t>样能</w:t>
      </w:r>
      <w:r w:rsidR="002F6747">
        <w:t>保证在迁移过程中</w:t>
      </w:r>
      <w:r w:rsidRPr="00657491">
        <w:t>虚拟机服务</w:t>
      </w:r>
      <w:r w:rsidR="002F6747">
        <w:rPr>
          <w:rFonts w:hint="eastAsia"/>
        </w:rPr>
        <w:t>能够正常运行</w:t>
      </w:r>
      <w:r w:rsidR="005A07F2">
        <w:rPr>
          <w:rFonts w:hint="eastAsia"/>
          <w:vertAlign w:val="superscript"/>
        </w:rPr>
        <w:t>[</w:t>
      </w:r>
      <w:r w:rsidR="00650912">
        <w:rPr>
          <w:rFonts w:hint="eastAsia"/>
          <w:vertAlign w:val="superscript"/>
        </w:rPr>
        <w:t>38</w:t>
      </w:r>
      <w:r w:rsidR="005A07F2">
        <w:rPr>
          <w:rFonts w:hint="eastAsia"/>
          <w:vertAlign w:val="superscript"/>
        </w:rPr>
        <w:t>]</w:t>
      </w:r>
      <w:r w:rsidR="002F6747">
        <w:t>。</w:t>
      </w:r>
      <w:r w:rsidR="002F6747">
        <w:rPr>
          <w:rFonts w:hint="eastAsia"/>
        </w:rPr>
        <w:t>这种迁移方法是在前期准备阶段，</w:t>
      </w:r>
      <w:r w:rsidR="00BF104F">
        <w:t>源</w:t>
      </w:r>
      <w:r w:rsidR="00252269">
        <w:t>主机</w:t>
      </w:r>
      <w:r w:rsidR="002F6747">
        <w:rPr>
          <w:rFonts w:hint="eastAsia"/>
        </w:rPr>
        <w:t>上的各种</w:t>
      </w:r>
      <w:r w:rsidRPr="00657491">
        <w:t>服务</w:t>
      </w:r>
      <w:r w:rsidR="002F6747">
        <w:rPr>
          <w:rFonts w:hint="eastAsia"/>
        </w:rPr>
        <w:t>先运行</w:t>
      </w:r>
      <w:r w:rsidR="002F6747">
        <w:t>到</w:t>
      </w:r>
      <w:r w:rsidR="002F6747">
        <w:rPr>
          <w:rFonts w:hint="eastAsia"/>
        </w:rPr>
        <w:t>特</w:t>
      </w:r>
      <w:r w:rsidRPr="00657491">
        <w:t>定</w:t>
      </w:r>
      <w:r w:rsidR="002F6747">
        <w:rPr>
          <w:rFonts w:hint="eastAsia"/>
        </w:rPr>
        <w:t>的</w:t>
      </w:r>
      <w:r w:rsidR="002F6747">
        <w:t>阶段，</w:t>
      </w:r>
      <w:r w:rsidR="002F6747">
        <w:rPr>
          <w:rFonts w:hint="eastAsia"/>
        </w:rPr>
        <w:t>目标</w:t>
      </w:r>
      <w:r w:rsidR="00252269">
        <w:rPr>
          <w:rFonts w:hint="eastAsia"/>
        </w:rPr>
        <w:t>主机</w:t>
      </w:r>
      <w:r w:rsidR="002F6747">
        <w:rPr>
          <w:rFonts w:hint="eastAsia"/>
        </w:rPr>
        <w:t>将运行各种服务的必备资源迁移过来，并启动该服务，</w:t>
      </w:r>
      <w:r w:rsidR="00BF104F">
        <w:t>源</w:t>
      </w:r>
      <w:r w:rsidR="00252269">
        <w:t>主机</w:t>
      </w:r>
      <w:r w:rsidRPr="00657491">
        <w:t>将对该服务的控制权转移给</w:t>
      </w:r>
      <w:r w:rsidR="00616C2C">
        <w:t>目标</w:t>
      </w:r>
      <w:r w:rsidR="00252269">
        <w:t>主机</w:t>
      </w:r>
      <w:r w:rsidRPr="00657491">
        <w:t>，</w:t>
      </w:r>
      <w:r w:rsidR="002F6747">
        <w:rPr>
          <w:rFonts w:hint="eastAsia"/>
        </w:rPr>
        <w:t>转移过程非常短暂</w:t>
      </w:r>
      <w:r w:rsidR="002F6747" w:rsidRPr="00657491">
        <w:t>，</w:t>
      </w:r>
      <w:r w:rsidR="002F6747">
        <w:rPr>
          <w:rFonts w:hint="eastAsia"/>
        </w:rPr>
        <w:t>此时</w:t>
      </w:r>
      <w:r w:rsidR="00EE3AF1" w:rsidRPr="00657491">
        <w:t>此服务</w:t>
      </w:r>
      <w:r w:rsidR="00EE3AF1">
        <w:rPr>
          <w:rFonts w:hint="eastAsia"/>
        </w:rPr>
        <w:t>就能在</w:t>
      </w:r>
      <w:r w:rsidR="002F6747">
        <w:t>目</w:t>
      </w:r>
      <w:r w:rsidR="002F6747">
        <w:rPr>
          <w:rFonts w:hint="eastAsia"/>
        </w:rPr>
        <w:t>标</w:t>
      </w:r>
      <w:r w:rsidR="00252269">
        <w:rPr>
          <w:rFonts w:hint="eastAsia"/>
        </w:rPr>
        <w:t>主机</w:t>
      </w:r>
      <w:r w:rsidRPr="00657491">
        <w:t>继续运行</w:t>
      </w:r>
      <w:r w:rsidR="006C3889">
        <w:t>。</w:t>
      </w:r>
      <w:r w:rsidR="006C3889">
        <w:rPr>
          <w:rFonts w:hint="eastAsia"/>
        </w:rPr>
        <w:t>因为</w:t>
      </w:r>
      <w:r w:rsidRPr="00657491">
        <w:t>切换</w:t>
      </w:r>
      <w:r w:rsidR="006C3889">
        <w:rPr>
          <w:rFonts w:hint="eastAsia"/>
        </w:rPr>
        <w:t>服务的过程</w:t>
      </w:r>
      <w:r w:rsidR="006C3889">
        <w:t>非常短暂，</w:t>
      </w:r>
      <w:r w:rsidRPr="00657491">
        <w:t>用户</w:t>
      </w:r>
      <w:r w:rsidR="006C3889">
        <w:rPr>
          <w:rFonts w:hint="eastAsia"/>
        </w:rPr>
        <w:t>甚至无法察觉</w:t>
      </w:r>
      <w:r w:rsidR="006C3889">
        <w:t>。</w:t>
      </w:r>
      <w:r w:rsidR="006C3889">
        <w:rPr>
          <w:rFonts w:hint="eastAsia"/>
        </w:rPr>
        <w:t>这</w:t>
      </w:r>
      <w:r w:rsidR="006C3889">
        <w:t>种</w:t>
      </w:r>
      <w:r w:rsidR="006C3889">
        <w:rPr>
          <w:rFonts w:hint="eastAsia"/>
        </w:rPr>
        <w:t>迁移方式</w:t>
      </w:r>
      <w:r w:rsidR="006C3889">
        <w:t>对用户</w:t>
      </w:r>
      <w:r w:rsidR="001722F6">
        <w:t>是透明的，</w:t>
      </w:r>
      <w:r w:rsidR="001722F6">
        <w:rPr>
          <w:rFonts w:hint="eastAsia"/>
        </w:rPr>
        <w:t>他适用与</w:t>
      </w:r>
      <w:r w:rsidR="001722F6">
        <w:t>对服务可用性要求很高的场景。</w:t>
      </w:r>
    </w:p>
    <w:p w14:paraId="7190CB75" w14:textId="1A0436AE" w:rsidR="005E02C9" w:rsidRDefault="00101A7E" w:rsidP="005E02C9">
      <w:pPr>
        <w:pStyle w:val="aff"/>
        <w:spacing w:after="0"/>
        <w:ind w:left="0" w:firstLine="480"/>
      </w:pPr>
      <w:r w:rsidRPr="00657491">
        <w:t>5</w:t>
      </w:r>
      <w:r w:rsidR="00FF6437">
        <w:t>、内存迁移技术。</w:t>
      </w:r>
      <w:r w:rsidRPr="00657491">
        <w:t>XEN</w:t>
      </w:r>
      <w:r w:rsidRPr="00657491">
        <w:t>和</w:t>
      </w:r>
      <w:r w:rsidRPr="00657491">
        <w:t>K</w:t>
      </w:r>
      <w:r w:rsidR="000008C2">
        <w:t>VM</w:t>
      </w:r>
      <w:r w:rsidR="00FF6437">
        <w:rPr>
          <w:rFonts w:hint="eastAsia"/>
        </w:rPr>
        <w:t>的内存迁移</w:t>
      </w:r>
      <w:r w:rsidRPr="00657491">
        <w:t>都采用了</w:t>
      </w:r>
      <w:r w:rsidR="00FF6437">
        <w:rPr>
          <w:rFonts w:hint="eastAsia"/>
        </w:rPr>
        <w:t>一种</w:t>
      </w:r>
      <w:r w:rsidRPr="00657491">
        <w:t>由</w:t>
      </w:r>
      <w:r w:rsidRPr="00657491">
        <w:t>Clark</w:t>
      </w:r>
      <w:r w:rsidRPr="00657491">
        <w:t>和</w:t>
      </w:r>
      <w:r w:rsidRPr="00657491">
        <w:t>Nelson</w:t>
      </w:r>
      <w:r w:rsidRPr="00657491">
        <w:t>等人提出预拷贝（</w:t>
      </w:r>
      <w:r w:rsidRPr="00657491">
        <w:t>pre-copy</w:t>
      </w:r>
      <w:r w:rsidRPr="00657491">
        <w:t>）技术</w:t>
      </w:r>
      <w:r w:rsidR="003D7914">
        <w:rPr>
          <w:rFonts w:hint="eastAsia"/>
          <w:vertAlign w:val="superscript"/>
        </w:rPr>
        <w:t>[</w:t>
      </w:r>
      <w:r w:rsidR="00650912">
        <w:rPr>
          <w:rFonts w:hint="eastAsia"/>
          <w:vertAlign w:val="superscript"/>
        </w:rPr>
        <w:t>39</w:t>
      </w:r>
      <w:r w:rsidR="003D7914">
        <w:rPr>
          <w:rFonts w:hint="eastAsia"/>
          <w:vertAlign w:val="superscript"/>
        </w:rPr>
        <w:t>]</w:t>
      </w:r>
      <w:r w:rsidRPr="00657491">
        <w:t>。</w:t>
      </w:r>
      <w:r w:rsidR="00FF6437">
        <w:rPr>
          <w:rFonts w:hint="eastAsia"/>
        </w:rPr>
        <w:t>预拷贝是对</w:t>
      </w:r>
      <w:r w:rsidR="00FF6437" w:rsidRPr="00657491">
        <w:t>了对于</w:t>
      </w:r>
      <w:r w:rsidR="000008C2">
        <w:t>VM</w:t>
      </w:r>
      <w:r w:rsidR="00FF6437">
        <w:t>的内存状态的迁移。它</w:t>
      </w:r>
      <w:r w:rsidR="00FF6437">
        <w:rPr>
          <w:rFonts w:hint="eastAsia"/>
        </w:rPr>
        <w:t>侧重点使</w:t>
      </w:r>
      <w:r w:rsidRPr="00657491">
        <w:t>停机时间</w:t>
      </w:r>
      <w:r w:rsidR="00FF6437">
        <w:rPr>
          <w:rFonts w:hint="eastAsia"/>
        </w:rPr>
        <w:t>缩减到最短</w:t>
      </w:r>
      <w:r w:rsidRPr="00657491">
        <w:t>。</w:t>
      </w:r>
      <w:r w:rsidR="005D56ED">
        <w:rPr>
          <w:rFonts w:hint="eastAsia"/>
        </w:rPr>
        <w:t>预拷贝</w:t>
      </w:r>
      <w:r w:rsidR="00874D6E">
        <w:rPr>
          <w:rFonts w:hint="eastAsia"/>
        </w:rPr>
        <w:t>可分为</w:t>
      </w:r>
      <w:r w:rsidR="005D56ED">
        <w:rPr>
          <w:rFonts w:hint="eastAsia"/>
        </w:rPr>
        <w:t>如下</w:t>
      </w:r>
      <w:r w:rsidR="00874D6E">
        <w:rPr>
          <w:rFonts w:hint="eastAsia"/>
        </w:rPr>
        <w:t>几个阶段</w:t>
      </w:r>
      <w:r w:rsidR="005D56ED">
        <w:rPr>
          <w:rFonts w:hint="eastAsia"/>
          <w:vertAlign w:val="superscript"/>
        </w:rPr>
        <w:t xml:space="preserve"> </w:t>
      </w:r>
      <w:r w:rsidR="00FB0DE2">
        <w:rPr>
          <w:rFonts w:hint="eastAsia"/>
          <w:vertAlign w:val="superscript"/>
        </w:rPr>
        <w:t>[</w:t>
      </w:r>
      <w:r w:rsidR="00650912">
        <w:rPr>
          <w:rFonts w:hint="eastAsia"/>
          <w:vertAlign w:val="superscript"/>
        </w:rPr>
        <w:t>40</w:t>
      </w:r>
      <w:r w:rsidR="00543284">
        <w:rPr>
          <w:rFonts w:hint="eastAsia"/>
          <w:vertAlign w:val="superscript"/>
        </w:rPr>
        <w:t>]</w:t>
      </w:r>
      <w:r w:rsidRPr="00657491">
        <w:t>：</w:t>
      </w:r>
    </w:p>
    <w:p w14:paraId="02FBBE51" w14:textId="00838460" w:rsidR="005F728F" w:rsidRDefault="005F728F" w:rsidP="005F728F">
      <w:pPr>
        <w:pStyle w:val="aff"/>
        <w:spacing w:after="0"/>
        <w:ind w:left="0" w:firstLine="480"/>
      </w:pPr>
      <w:r>
        <w:rPr>
          <w:rFonts w:hint="eastAsia"/>
        </w:rPr>
        <w:t>1</w:t>
      </w:r>
      <w:r w:rsidR="00C719BF">
        <w:rPr>
          <w:rFonts w:hint="eastAsia"/>
        </w:rPr>
        <w:t>)</w:t>
      </w:r>
      <w:r w:rsidR="00C719BF">
        <w:t xml:space="preserve"> </w:t>
      </w:r>
      <w:r w:rsidR="00101A7E" w:rsidRPr="00657491">
        <w:t>Push</w:t>
      </w:r>
      <w:r w:rsidR="00101A7E" w:rsidRPr="00657491">
        <w:t>阶段：在迁移开始之后</w:t>
      </w:r>
      <w:r w:rsidR="00641C82">
        <w:t>源</w:t>
      </w:r>
      <w:r w:rsidR="00252269">
        <w:t>主机</w:t>
      </w:r>
      <w:r w:rsidR="00641C82">
        <w:rPr>
          <w:rFonts w:hint="eastAsia"/>
        </w:rPr>
        <w:t>始终</w:t>
      </w:r>
      <w:r w:rsidR="00B667A1">
        <w:t>运行</w:t>
      </w:r>
      <w:r w:rsidR="00101A7E" w:rsidRPr="00657491">
        <w:t>，在第一轮循环内，系统将</w:t>
      </w:r>
      <w:r w:rsidR="00BF104F">
        <w:t>源</w:t>
      </w:r>
      <w:r w:rsidR="00252269">
        <w:t>主机</w:t>
      </w:r>
      <w:r w:rsidR="00B667A1">
        <w:rPr>
          <w:rFonts w:hint="eastAsia"/>
        </w:rPr>
        <w:t>的</w:t>
      </w:r>
      <w:r w:rsidR="00101A7E" w:rsidRPr="00657491">
        <w:t>内存数据拷贝到</w:t>
      </w:r>
      <w:r w:rsidR="00616C2C">
        <w:t>目标</w:t>
      </w:r>
      <w:r w:rsidR="00252269">
        <w:t>主机</w:t>
      </w:r>
      <w:r w:rsidR="00B667A1">
        <w:rPr>
          <w:rFonts w:hint="eastAsia"/>
        </w:rPr>
        <w:t>中</w:t>
      </w:r>
      <w:r w:rsidR="00101A7E" w:rsidRPr="00657491">
        <w:t>，</w:t>
      </w:r>
      <w:r w:rsidR="00B667A1">
        <w:rPr>
          <w:rFonts w:hint="eastAsia"/>
        </w:rPr>
        <w:t>在</w:t>
      </w:r>
      <w:r w:rsidR="00B667A1">
        <w:t>第一轮循环周期</w:t>
      </w:r>
      <w:r w:rsidR="00B667A1">
        <w:rPr>
          <w:rFonts w:hint="eastAsia"/>
        </w:rPr>
        <w:t>拷贝</w:t>
      </w:r>
      <w:r w:rsidR="00101A7E" w:rsidRPr="00657491">
        <w:t>所有内存页</w:t>
      </w:r>
      <w:r w:rsidR="00B667A1">
        <w:rPr>
          <w:rFonts w:hint="eastAsia"/>
        </w:rPr>
        <w:t>上的</w:t>
      </w:r>
      <w:r w:rsidR="006E3DA6">
        <w:t>数据，</w:t>
      </w:r>
      <w:r w:rsidR="006E3DA6">
        <w:rPr>
          <w:rFonts w:hint="eastAsia"/>
        </w:rPr>
        <w:t>之后</w:t>
      </w:r>
      <w:r w:rsidR="006E3DA6">
        <w:t>每</w:t>
      </w:r>
      <w:r w:rsidR="00101A7E" w:rsidRPr="00657491">
        <w:t>轮循环周期</w:t>
      </w:r>
      <w:r w:rsidR="006E3DA6">
        <w:rPr>
          <w:rFonts w:hint="eastAsia"/>
        </w:rPr>
        <w:t>只拷贝</w:t>
      </w:r>
      <w:r w:rsidR="00101A7E" w:rsidRPr="00657491">
        <w:t>被</w:t>
      </w:r>
      <w:r w:rsidR="006E3DA6">
        <w:rPr>
          <w:rFonts w:hint="eastAsia"/>
        </w:rPr>
        <w:t>修改的</w:t>
      </w:r>
      <w:r w:rsidR="00101A7E" w:rsidRPr="00657491">
        <w:t>脏页内存（</w:t>
      </w:r>
      <w:r w:rsidR="00101A7E" w:rsidRPr="00657491">
        <w:t>dirty pages</w:t>
      </w:r>
      <w:r w:rsidR="008F3CDC">
        <w:t>）。</w:t>
      </w:r>
      <w:r w:rsidR="008F3CDC">
        <w:rPr>
          <w:rFonts w:hint="eastAsia"/>
        </w:rPr>
        <w:t>从而</w:t>
      </w:r>
      <w:r w:rsidR="005E02C9">
        <w:t>保证</w:t>
      </w:r>
      <w:r w:rsidR="008F3CDC">
        <w:rPr>
          <w:rFonts w:hint="eastAsia"/>
        </w:rPr>
        <w:t>了源</w:t>
      </w:r>
      <w:r w:rsidR="00252269">
        <w:rPr>
          <w:rFonts w:hint="eastAsia"/>
        </w:rPr>
        <w:t>主机</w:t>
      </w:r>
      <w:r w:rsidR="008F3CDC">
        <w:rPr>
          <w:rFonts w:hint="eastAsia"/>
        </w:rPr>
        <w:t>和目标</w:t>
      </w:r>
      <w:r w:rsidR="00252269">
        <w:rPr>
          <w:rFonts w:hint="eastAsia"/>
        </w:rPr>
        <w:t>主机</w:t>
      </w:r>
      <w:r w:rsidR="005E02C9">
        <w:t>内存中数据的一致性。</w:t>
      </w:r>
    </w:p>
    <w:p w14:paraId="3B02C310" w14:textId="3F797A12" w:rsidR="005F728F" w:rsidRDefault="005F728F" w:rsidP="005F728F">
      <w:pPr>
        <w:pStyle w:val="aff"/>
        <w:spacing w:after="0"/>
        <w:ind w:left="0" w:firstLine="480"/>
      </w:pPr>
      <w:r>
        <w:rPr>
          <w:rFonts w:hint="eastAsia"/>
        </w:rPr>
        <w:t>2</w:t>
      </w:r>
      <w:r w:rsidR="00C719BF">
        <w:rPr>
          <w:rFonts w:hint="eastAsia"/>
        </w:rPr>
        <w:t xml:space="preserve">) </w:t>
      </w:r>
      <w:r w:rsidR="00101A7E" w:rsidRPr="00657491">
        <w:t>Stop-and-Copy</w:t>
      </w:r>
      <w:r w:rsidR="00101A7E" w:rsidRPr="00657491">
        <w:t>阶段：</w:t>
      </w:r>
      <w:r w:rsidR="00B042BE">
        <w:rPr>
          <w:rFonts w:hint="eastAsia"/>
        </w:rPr>
        <w:t>暂停源</w:t>
      </w:r>
      <w:r w:rsidR="00252269">
        <w:rPr>
          <w:rFonts w:hint="eastAsia"/>
        </w:rPr>
        <w:t>主机</w:t>
      </w:r>
      <w:r w:rsidR="00B042BE">
        <w:rPr>
          <w:rFonts w:hint="eastAsia"/>
        </w:rPr>
        <w:t>的运行</w:t>
      </w:r>
      <w:r w:rsidR="00B042BE">
        <w:t>，</w:t>
      </w:r>
      <w:r w:rsidR="00101A7E" w:rsidRPr="00657491">
        <w:t>内存</w:t>
      </w:r>
      <w:r w:rsidR="00B042BE">
        <w:rPr>
          <w:rFonts w:hint="eastAsia"/>
        </w:rPr>
        <w:t>不再进行更新</w:t>
      </w:r>
      <w:r w:rsidR="00B042BE">
        <w:t>，</w:t>
      </w:r>
      <w:r w:rsidR="00B042BE">
        <w:rPr>
          <w:rFonts w:hint="eastAsia"/>
        </w:rPr>
        <w:t>将源</w:t>
      </w:r>
      <w:r w:rsidR="00252269">
        <w:rPr>
          <w:rFonts w:hint="eastAsia"/>
        </w:rPr>
        <w:t>主机</w:t>
      </w:r>
      <w:r w:rsidR="00B042BE">
        <w:rPr>
          <w:rFonts w:hint="eastAsia"/>
        </w:rPr>
        <w:t>上的</w:t>
      </w:r>
      <w:r w:rsidR="00B042BE">
        <w:t>内存页面</w:t>
      </w:r>
      <w:r w:rsidR="00B042BE">
        <w:rPr>
          <w:rFonts w:hint="eastAsia"/>
        </w:rPr>
        <w:t>拷贝到</w:t>
      </w:r>
      <w:r w:rsidR="00252269">
        <w:t>目标主机</w:t>
      </w:r>
      <w:r w:rsidR="00B042BE">
        <w:t>机，</w:t>
      </w:r>
      <w:r w:rsidR="00B042BE">
        <w:rPr>
          <w:rFonts w:hint="eastAsia"/>
        </w:rPr>
        <w:t>拷贝</w:t>
      </w:r>
      <w:r w:rsidR="00B042BE">
        <w:t>完成后</w:t>
      </w:r>
      <w:r w:rsidR="00B042BE">
        <w:rPr>
          <w:rFonts w:hint="eastAsia"/>
        </w:rPr>
        <w:t>开启目标</w:t>
      </w:r>
      <w:r w:rsidR="00252269">
        <w:rPr>
          <w:rFonts w:hint="eastAsia"/>
        </w:rPr>
        <w:t>主机</w:t>
      </w:r>
      <w:r w:rsidR="00101A7E" w:rsidRPr="00657491">
        <w:t>。</w:t>
      </w:r>
    </w:p>
    <w:p w14:paraId="08A2A30F" w14:textId="3EA04FA3" w:rsidR="00101A7E" w:rsidRPr="00657491" w:rsidRDefault="005F728F" w:rsidP="005F728F">
      <w:pPr>
        <w:pStyle w:val="aff"/>
        <w:spacing w:after="0"/>
        <w:ind w:left="0" w:firstLine="480"/>
      </w:pPr>
      <w:r>
        <w:rPr>
          <w:rFonts w:hint="eastAsia"/>
        </w:rPr>
        <w:t>3</w:t>
      </w:r>
      <w:r w:rsidR="00C719BF">
        <w:rPr>
          <w:rFonts w:hint="eastAsia"/>
        </w:rPr>
        <w:t xml:space="preserve">) </w:t>
      </w:r>
      <w:r w:rsidR="00101A7E" w:rsidRPr="00657491">
        <w:t>Pull</w:t>
      </w:r>
      <w:r w:rsidR="00101A7E" w:rsidRPr="00657491">
        <w:t>阶段：</w:t>
      </w:r>
      <w:r w:rsidR="00C72CFC">
        <w:rPr>
          <w:rFonts w:hint="eastAsia"/>
        </w:rPr>
        <w:t>此阶段是指在拷贝内存也的工程中，目标</w:t>
      </w:r>
      <w:r w:rsidR="00252269">
        <w:rPr>
          <w:rFonts w:hint="eastAsia"/>
        </w:rPr>
        <w:t>主机</w:t>
      </w:r>
      <w:r w:rsidR="00C72CFC">
        <w:t>发</w:t>
      </w:r>
      <w:r w:rsidR="00C72CFC">
        <w:rPr>
          <w:rFonts w:hint="eastAsia"/>
        </w:rPr>
        <w:t>先</w:t>
      </w:r>
      <w:r w:rsidR="00101A7E" w:rsidRPr="00657491">
        <w:t>缺</w:t>
      </w:r>
      <w:r w:rsidR="00C72CFC">
        <w:rPr>
          <w:rFonts w:hint="eastAsia"/>
        </w:rPr>
        <w:t>少某一</w:t>
      </w:r>
      <w:r w:rsidR="00C72CFC">
        <w:t>页，</w:t>
      </w:r>
      <w:r w:rsidR="00101A7E" w:rsidRPr="00657491">
        <w:t>向</w:t>
      </w:r>
      <w:r w:rsidR="003C46F0">
        <w:t>源</w:t>
      </w:r>
      <w:r w:rsidR="00252269">
        <w:t>主机</w:t>
      </w:r>
      <w:r w:rsidR="00101A7E" w:rsidRPr="00657491">
        <w:t>要</w:t>
      </w:r>
      <w:r w:rsidR="00C72CFC">
        <w:t>求</w:t>
      </w:r>
      <w:r w:rsidR="00C72CFC">
        <w:rPr>
          <w:rFonts w:hint="eastAsia"/>
        </w:rPr>
        <w:t>重新传送</w:t>
      </w:r>
      <w:r w:rsidR="0002294E">
        <w:rPr>
          <w:rFonts w:hint="eastAsia"/>
        </w:rPr>
        <w:t>该</w:t>
      </w:r>
      <w:r w:rsidR="00C72CFC">
        <w:rPr>
          <w:rFonts w:hint="eastAsia"/>
        </w:rPr>
        <w:t>页面</w:t>
      </w:r>
      <w:r w:rsidR="00101A7E" w:rsidRPr="00657491">
        <w:t>。</w:t>
      </w:r>
    </w:p>
    <w:p w14:paraId="133EB19F" w14:textId="604F7F03" w:rsidR="00101A7E" w:rsidRPr="00657491" w:rsidRDefault="001256AC" w:rsidP="00C719BF">
      <w:pPr>
        <w:ind w:firstLine="480"/>
      </w:pPr>
      <w:r>
        <w:rPr>
          <w:rFonts w:hint="eastAsia"/>
        </w:rPr>
        <w:t>预拷贝技术因为尽可能</w:t>
      </w:r>
      <w:r w:rsidR="00101A7E" w:rsidRPr="00657491">
        <w:t>传输</w:t>
      </w:r>
      <w:r>
        <w:rPr>
          <w:rFonts w:hint="eastAsia"/>
        </w:rPr>
        <w:t>最少</w:t>
      </w:r>
      <w:r>
        <w:t>的内存</w:t>
      </w:r>
      <w:r>
        <w:rPr>
          <w:rFonts w:hint="eastAsia"/>
        </w:rPr>
        <w:t>页</w:t>
      </w:r>
      <w:r>
        <w:t>，</w:t>
      </w:r>
      <w:r>
        <w:rPr>
          <w:rFonts w:hint="eastAsia"/>
        </w:rPr>
        <w:t>达到了尽可能少传输数据的目的，</w:t>
      </w:r>
      <w:r>
        <w:t>从而</w:t>
      </w:r>
      <w:r w:rsidR="00101A7E" w:rsidRPr="00657491">
        <w:t>停机时间</w:t>
      </w:r>
      <w:r>
        <w:rPr>
          <w:rFonts w:hint="eastAsia"/>
        </w:rPr>
        <w:t>降到了最低</w:t>
      </w:r>
      <w:r w:rsidR="00101A7E" w:rsidRPr="00657491">
        <w:t>。</w:t>
      </w:r>
      <w:r>
        <w:rPr>
          <w:rFonts w:hint="eastAsia"/>
        </w:rPr>
        <w:t>这种技术对于内存中</w:t>
      </w:r>
      <w:r>
        <w:t>更新速度非常快的，</w:t>
      </w:r>
      <w:r w:rsidR="00101A7E" w:rsidRPr="00657491">
        <w:t>每次循环过程</w:t>
      </w:r>
      <w:r>
        <w:rPr>
          <w:rFonts w:hint="eastAsia"/>
        </w:rPr>
        <w:t>中内存都</w:t>
      </w:r>
      <w:r w:rsidR="00101A7E" w:rsidRPr="00657491">
        <w:t>会变脏</w:t>
      </w:r>
      <w:r>
        <w:rPr>
          <w:rFonts w:hint="eastAsia"/>
        </w:rPr>
        <w:t>的内存页</w:t>
      </w:r>
      <w:r>
        <w:t>，</w:t>
      </w:r>
      <w:r>
        <w:rPr>
          <w:rFonts w:hint="eastAsia"/>
        </w:rPr>
        <w:t>致使</w:t>
      </w:r>
      <w:r w:rsidRPr="00657491">
        <w:t>pre-copy</w:t>
      </w:r>
      <w:r>
        <w:rPr>
          <w:rFonts w:hint="eastAsia"/>
        </w:rPr>
        <w:t>的循环次数</w:t>
      </w:r>
      <w:r>
        <w:t>非常多，迁移时间</w:t>
      </w:r>
      <w:r>
        <w:rPr>
          <w:rFonts w:hint="eastAsia"/>
        </w:rPr>
        <w:t>无可避免的被拖长的情况</w:t>
      </w:r>
      <w:r w:rsidR="00947E71">
        <w:rPr>
          <w:rFonts w:hint="eastAsia"/>
        </w:rPr>
        <w:t>效果不是很理想</w:t>
      </w:r>
      <w:r>
        <w:rPr>
          <w:rFonts w:hint="eastAsia"/>
        </w:rPr>
        <w:t>。</w:t>
      </w:r>
      <w:r w:rsidR="00101A7E" w:rsidRPr="00657491">
        <w:t>K</w:t>
      </w:r>
      <w:r w:rsidR="000008C2">
        <w:t>VM</w:t>
      </w:r>
      <w:r w:rsidR="00515D61">
        <w:rPr>
          <w:rFonts w:hint="eastAsia"/>
        </w:rPr>
        <w:t>为了解决上述</w:t>
      </w:r>
      <w:r w:rsidR="00515D61">
        <w:t>这种情况，对预拷贝</w:t>
      </w:r>
      <w:r w:rsidR="00515D61">
        <w:rPr>
          <w:rFonts w:hint="eastAsia"/>
        </w:rPr>
        <w:t>制定</w:t>
      </w:r>
      <w:r w:rsidR="00515D61">
        <w:t>了</w:t>
      </w:r>
      <w:r w:rsidR="00515D61">
        <w:rPr>
          <w:rFonts w:hint="eastAsia"/>
        </w:rPr>
        <w:t>如下</w:t>
      </w:r>
      <w:r w:rsidR="00515D61">
        <w:t>优化</w:t>
      </w:r>
      <w:r w:rsidR="00101A7E" w:rsidRPr="00657491">
        <w:t>原则：</w:t>
      </w:r>
      <w:r w:rsidR="00515D61">
        <w:rPr>
          <w:rFonts w:hint="eastAsia"/>
        </w:rPr>
        <w:t>1</w:t>
      </w:r>
      <w:r w:rsidR="00C719BF">
        <w:t>)</w:t>
      </w:r>
      <w:r w:rsidR="00515D61">
        <w:rPr>
          <w:rFonts w:hint="eastAsia"/>
        </w:rPr>
        <w:t>、每</w:t>
      </w:r>
      <w:r w:rsidR="00101A7E" w:rsidRPr="00657491">
        <w:t>个循环</w:t>
      </w:r>
      <w:r w:rsidR="00515D61">
        <w:rPr>
          <w:rFonts w:hint="eastAsia"/>
        </w:rPr>
        <w:t>周期</w:t>
      </w:r>
      <w:r w:rsidR="00101A7E" w:rsidRPr="00657491">
        <w:t>内的</w:t>
      </w:r>
      <w:r w:rsidR="00515D61">
        <w:t>dirty page</w:t>
      </w:r>
      <w:r w:rsidR="00515D61">
        <w:rPr>
          <w:rFonts w:hint="eastAsia"/>
        </w:rPr>
        <w:t>s</w:t>
      </w:r>
      <w:r w:rsidR="00515D61">
        <w:rPr>
          <w:rFonts w:hint="eastAsia"/>
        </w:rPr>
        <w:t>不超过</w:t>
      </w:r>
      <w:r w:rsidR="00101A7E" w:rsidRPr="00657491">
        <w:t>50</w:t>
      </w:r>
      <w:r w:rsidR="00515D61">
        <w:t>，</w:t>
      </w:r>
      <w:r w:rsidR="00515D61">
        <w:rPr>
          <w:rFonts w:hint="eastAsia"/>
        </w:rPr>
        <w:t>称为集中</w:t>
      </w:r>
      <w:r w:rsidR="00515D61">
        <w:t>原则；</w:t>
      </w:r>
      <w:r w:rsidR="00515D61">
        <w:t>2</w:t>
      </w:r>
      <w:r w:rsidR="00C719BF">
        <w:t>)</w:t>
      </w:r>
      <w:r w:rsidR="00515D61">
        <w:t>、</w:t>
      </w:r>
      <w:r w:rsidR="00515D61">
        <w:rPr>
          <w:rFonts w:hint="eastAsia"/>
        </w:rPr>
        <w:t>每</w:t>
      </w:r>
      <w:r w:rsidR="00101A7E" w:rsidRPr="00657491">
        <w:t>个循环</w:t>
      </w:r>
      <w:r w:rsidR="00515D61">
        <w:rPr>
          <w:rFonts w:hint="eastAsia"/>
        </w:rPr>
        <w:t>周期</w:t>
      </w:r>
      <w:r w:rsidR="00101A7E" w:rsidRPr="00657491">
        <w:t>内传输的</w:t>
      </w:r>
      <w:r w:rsidR="00515D61" w:rsidRPr="00657491">
        <w:t>dirty pages</w:t>
      </w:r>
      <w:r w:rsidR="00515D61">
        <w:rPr>
          <w:rFonts w:hint="eastAsia"/>
        </w:rPr>
        <w:t xml:space="preserve"> </w:t>
      </w:r>
      <w:r w:rsidR="00515D61">
        <w:rPr>
          <w:rFonts w:hint="eastAsia"/>
        </w:rPr>
        <w:t>不多于</w:t>
      </w:r>
      <w:r w:rsidR="00101A7E" w:rsidRPr="00657491">
        <w:t>新产生的</w:t>
      </w:r>
      <w:r w:rsidR="00515D61" w:rsidRPr="00657491">
        <w:t>dirty pages</w:t>
      </w:r>
      <w:r w:rsidR="00515D61">
        <w:t>，</w:t>
      </w:r>
      <w:r w:rsidR="00515D61">
        <w:rPr>
          <w:rFonts w:hint="eastAsia"/>
        </w:rPr>
        <w:t>成为不扩散原则；</w:t>
      </w:r>
      <w:r w:rsidR="00515D61">
        <w:rPr>
          <w:rFonts w:hint="eastAsia"/>
        </w:rPr>
        <w:t>3</w:t>
      </w:r>
      <w:r w:rsidR="00C719BF">
        <w:t>)</w:t>
      </w:r>
      <w:r w:rsidR="00515D61">
        <w:rPr>
          <w:rFonts w:hint="eastAsia"/>
        </w:rPr>
        <w:t>、</w:t>
      </w:r>
      <w:r w:rsidR="00515D61">
        <w:t>循环次数</w:t>
      </w:r>
      <w:r w:rsidR="00515D61">
        <w:rPr>
          <w:rFonts w:hint="eastAsia"/>
        </w:rPr>
        <w:t>不超过</w:t>
      </w:r>
      <w:r w:rsidR="00101A7E" w:rsidRPr="00657491">
        <w:t>30</w:t>
      </w:r>
      <w:r w:rsidR="00515D61">
        <w:t>，</w:t>
      </w:r>
      <w:r w:rsidR="00515D61">
        <w:rPr>
          <w:rFonts w:hint="eastAsia"/>
        </w:rPr>
        <w:t>若超过终止此次循环</w:t>
      </w:r>
      <w:r w:rsidR="00B72568">
        <w:rPr>
          <w:rFonts w:hint="eastAsia"/>
        </w:rPr>
        <w:t>，</w:t>
      </w:r>
      <w:r w:rsidR="00515D61">
        <w:rPr>
          <w:rFonts w:hint="eastAsia"/>
        </w:rPr>
        <w:t>称为</w:t>
      </w:r>
      <w:r w:rsidR="00515D61" w:rsidRPr="00657491">
        <w:t>有限循环原则</w:t>
      </w:r>
      <w:r w:rsidR="00515D61">
        <w:rPr>
          <w:rFonts w:hint="eastAsia"/>
        </w:rPr>
        <w:t>。</w:t>
      </w:r>
    </w:p>
    <w:p w14:paraId="6730E47F" w14:textId="39143777" w:rsidR="00101A7E" w:rsidRPr="00657491" w:rsidRDefault="00B72568" w:rsidP="00657491">
      <w:pPr>
        <w:pStyle w:val="aff"/>
        <w:spacing w:after="0"/>
        <w:ind w:left="0" w:firstLine="480"/>
      </w:pPr>
      <w:r>
        <w:rPr>
          <w:rFonts w:hint="eastAsia"/>
        </w:rPr>
        <w:t>根据以上优化原则</w:t>
      </w:r>
      <w:r w:rsidR="00101A7E" w:rsidRPr="00657491">
        <w:t>，对每轮</w:t>
      </w:r>
      <w:r w:rsidR="00101A7E" w:rsidRPr="00657491">
        <w:t>pre-copy</w:t>
      </w:r>
      <w:r>
        <w:t>的</w:t>
      </w:r>
      <w:r>
        <w:rPr>
          <w:rFonts w:hint="eastAsia"/>
        </w:rPr>
        <w:t>循环次数和效果</w:t>
      </w:r>
      <w:r w:rsidR="00101A7E" w:rsidRPr="00657491">
        <w:t>进行计算，若</w:t>
      </w:r>
      <w:r w:rsidR="00101A7E" w:rsidRPr="00657491">
        <w:t>pre-copy</w:t>
      </w:r>
      <w:r w:rsidR="00101A7E" w:rsidRPr="00657491">
        <w:t>对于减少</w:t>
      </w:r>
      <w:r>
        <w:rPr>
          <w:rFonts w:hint="eastAsia"/>
        </w:rPr>
        <w:t>内存页效果不显著</w:t>
      </w:r>
      <w:r w:rsidR="00101A7E" w:rsidRPr="00657491">
        <w:t>或者循环次数超过了上限</w:t>
      </w:r>
      <w:r w:rsidR="00770D46">
        <w:rPr>
          <w:rFonts w:hint="eastAsia"/>
        </w:rPr>
        <w:t>的情况</w:t>
      </w:r>
      <w:r w:rsidR="00770D46">
        <w:t>，</w:t>
      </w:r>
      <w:r w:rsidR="00101A7E" w:rsidRPr="00657491">
        <w:t>中止</w:t>
      </w:r>
      <w:r w:rsidR="00770D46">
        <w:rPr>
          <w:rFonts w:hint="eastAsia"/>
        </w:rPr>
        <w:t>此次循环</w:t>
      </w:r>
      <w:r w:rsidR="00770D46">
        <w:t>，</w:t>
      </w:r>
      <w:r w:rsidR="00770D46">
        <w:rPr>
          <w:rFonts w:hint="eastAsia"/>
        </w:rPr>
        <w:t>进</w:t>
      </w:r>
      <w:r w:rsidR="00101A7E" w:rsidRPr="00657491">
        <w:t>入</w:t>
      </w:r>
      <w:r w:rsidR="00101A7E" w:rsidRPr="00657491">
        <w:t>Stop-and-Copy</w:t>
      </w:r>
      <w:r w:rsidR="00770D46">
        <w:t>阶段。</w:t>
      </w:r>
      <w:r w:rsidR="00101A7E" w:rsidRPr="00657491">
        <w:t>pre-copy</w:t>
      </w:r>
      <w:r w:rsidR="00770D46">
        <w:rPr>
          <w:rFonts w:hint="eastAsia"/>
        </w:rPr>
        <w:t>过程和</w:t>
      </w:r>
      <w:r w:rsidR="00101A7E" w:rsidRPr="00657491">
        <w:t>调度</w:t>
      </w:r>
      <w:r w:rsidR="00770D46">
        <w:rPr>
          <w:rFonts w:hint="eastAsia"/>
        </w:rPr>
        <w:t>虚拟机进程</w:t>
      </w:r>
      <w:r w:rsidR="00770D46">
        <w:t>运行的期间，</w:t>
      </w:r>
      <w:r w:rsidR="007F3C0F">
        <w:rPr>
          <w:rFonts w:hint="eastAsia"/>
        </w:rPr>
        <w:t>执行</w:t>
      </w:r>
      <w:r w:rsidR="00770D46">
        <w:rPr>
          <w:rFonts w:hint="eastAsia"/>
        </w:rPr>
        <w:t>内存</w:t>
      </w:r>
      <w:r w:rsidR="007F3C0F">
        <w:rPr>
          <w:rFonts w:hint="eastAsia"/>
        </w:rPr>
        <w:t>的</w:t>
      </w:r>
      <w:r w:rsidR="00770D46">
        <w:t>写</w:t>
      </w:r>
      <w:r w:rsidR="007F3C0F">
        <w:rPr>
          <w:rFonts w:hint="eastAsia"/>
        </w:rPr>
        <w:t>操作</w:t>
      </w:r>
      <w:r w:rsidR="00770D46">
        <w:rPr>
          <w:rFonts w:hint="eastAsia"/>
        </w:rPr>
        <w:t>不超过</w:t>
      </w:r>
      <w:r w:rsidR="00770D46">
        <w:rPr>
          <w:rFonts w:hint="eastAsia"/>
        </w:rPr>
        <w:t>40</w:t>
      </w:r>
      <w:r w:rsidR="00770D46">
        <w:rPr>
          <w:rFonts w:hint="eastAsia"/>
        </w:rPr>
        <w:t>次</w:t>
      </w:r>
      <w:r w:rsidR="00101A7E" w:rsidRPr="00657491">
        <w:t>。</w:t>
      </w:r>
      <w:r w:rsidR="007F3C0F">
        <w:rPr>
          <w:rFonts w:hint="eastAsia"/>
        </w:rPr>
        <w:t>这样直接限制了</w:t>
      </w:r>
      <w:r w:rsidR="007F3C0F">
        <w:rPr>
          <w:rFonts w:hint="eastAsia"/>
        </w:rPr>
        <w:t>pre-</w:t>
      </w:r>
      <w:r w:rsidR="007A5FBE">
        <w:rPr>
          <w:rFonts w:hint="eastAsia"/>
        </w:rPr>
        <w:t>copy</w:t>
      </w:r>
      <w:r w:rsidR="00101A7E" w:rsidRPr="00657491">
        <w:t>的</w:t>
      </w:r>
      <w:r w:rsidR="007A5FBE">
        <w:rPr>
          <w:rFonts w:hint="eastAsia"/>
        </w:rPr>
        <w:t>内存页变脏的</w:t>
      </w:r>
      <w:r w:rsidR="007A5FBE">
        <w:t>速度，</w:t>
      </w:r>
      <w:r w:rsidR="007A5FBE">
        <w:rPr>
          <w:rFonts w:hint="eastAsia"/>
        </w:rPr>
        <w:t>这样做的代价</w:t>
      </w:r>
      <w:r w:rsidR="007A5FBE">
        <w:t>是</w:t>
      </w:r>
      <w:r w:rsidR="007A5FBE" w:rsidRPr="00657491">
        <w:t>限制</w:t>
      </w:r>
      <w:r w:rsidR="007A5FBE">
        <w:rPr>
          <w:rFonts w:hint="eastAsia"/>
        </w:rPr>
        <w:t>虚拟机中</w:t>
      </w:r>
      <w:r w:rsidR="007A5FBE">
        <w:t>进程运行</w:t>
      </w:r>
      <w:r w:rsidR="00101A7E" w:rsidRPr="00657491">
        <w:t>。</w:t>
      </w:r>
    </w:p>
    <w:p w14:paraId="59BAC945" w14:textId="77777777" w:rsidR="00657491" w:rsidRPr="003B2912" w:rsidRDefault="00657491" w:rsidP="003B2912">
      <w:pPr>
        <w:pStyle w:val="2"/>
      </w:pPr>
      <w:bookmarkStart w:id="66" w:name="_Toc475743668"/>
      <w:bookmarkStart w:id="67" w:name="_Toc475806796"/>
      <w:r w:rsidRPr="003B2912">
        <w:t>RPC</w:t>
      </w:r>
      <w:bookmarkEnd w:id="66"/>
      <w:bookmarkEnd w:id="67"/>
    </w:p>
    <w:p w14:paraId="6DC8383A" w14:textId="545CA95D" w:rsidR="00657491" w:rsidRPr="00657491" w:rsidRDefault="00657491" w:rsidP="00657491">
      <w:pPr>
        <w:pStyle w:val="aff"/>
        <w:spacing w:after="0"/>
        <w:ind w:left="0" w:firstLine="480"/>
      </w:pPr>
      <w:r w:rsidRPr="00657491">
        <w:t>RPC</w:t>
      </w:r>
      <w:r w:rsidRPr="00657491">
        <w:t>，即是</w:t>
      </w:r>
      <w:r w:rsidRPr="00657491">
        <w:t>Remote Process Cal</w:t>
      </w:r>
      <w:r w:rsidR="001E17E5">
        <w:t>l</w:t>
      </w:r>
      <w:r w:rsidRPr="00657491">
        <w:t>，即远程过程调用。它广泛应用在分布式系统应用</w:t>
      </w:r>
      <w:r w:rsidR="00A74E98">
        <w:rPr>
          <w:rFonts w:hint="eastAsia"/>
        </w:rPr>
        <w:t>程序</w:t>
      </w:r>
      <w:r w:rsidRPr="00657491">
        <w:t>之间</w:t>
      </w:r>
      <w:r w:rsidR="00A74E98">
        <w:rPr>
          <w:rFonts w:hint="eastAsia"/>
        </w:rPr>
        <w:t>的</w:t>
      </w:r>
      <w:r w:rsidR="00A74E98">
        <w:t>通信，是</w:t>
      </w:r>
      <w:r w:rsidR="00A74E98">
        <w:rPr>
          <w:rFonts w:hint="eastAsia"/>
        </w:rPr>
        <w:t>一种</w:t>
      </w:r>
      <w:r w:rsidRPr="00657491">
        <w:t>分布式应用系统之间</w:t>
      </w:r>
      <w:r w:rsidR="00A74E98">
        <w:rPr>
          <w:rFonts w:hint="eastAsia"/>
        </w:rPr>
        <w:t>通信</w:t>
      </w:r>
      <w:r w:rsidR="00A74E98">
        <w:t>的</w:t>
      </w:r>
      <w:r w:rsidR="00A74E98">
        <w:rPr>
          <w:rFonts w:hint="eastAsia"/>
        </w:rPr>
        <w:t>重要</w:t>
      </w:r>
      <w:r w:rsidR="00BA030D">
        <w:t>机制，也是一种</w:t>
      </w:r>
      <w:r w:rsidR="006E13F0">
        <w:rPr>
          <w:rFonts w:hint="eastAsia"/>
        </w:rPr>
        <w:t>于</w:t>
      </w:r>
      <w:r w:rsidR="00FE0287">
        <w:t>远程计算机程序</w:t>
      </w:r>
      <w:r w:rsidR="004C7B66">
        <w:rPr>
          <w:rFonts w:hint="eastAsia"/>
        </w:rPr>
        <w:t>交互</w:t>
      </w:r>
      <w:r w:rsidR="006B2BC7">
        <w:rPr>
          <w:rFonts w:hint="eastAsia"/>
        </w:rPr>
        <w:t>的</w:t>
      </w:r>
      <w:r w:rsidR="004C7B66">
        <w:t>网络</w:t>
      </w:r>
      <w:r w:rsidRPr="00657491">
        <w:t>协议。它是分布式计算技术的基础。</w:t>
      </w:r>
      <w:r w:rsidRPr="00657491">
        <w:t>RPC</w:t>
      </w:r>
      <w:r w:rsidR="00F45B46">
        <w:t>协议</w:t>
      </w:r>
      <w:r w:rsidR="00F45B46">
        <w:rPr>
          <w:rFonts w:hint="eastAsia"/>
        </w:rPr>
        <w:t>依赖与网络</w:t>
      </w:r>
      <w:r w:rsidR="00F45B46">
        <w:t>传输协议</w:t>
      </w:r>
      <w:r w:rsidRPr="00657491">
        <w:t>（如</w:t>
      </w:r>
      <w:r w:rsidRPr="00657491">
        <w:t>TCP</w:t>
      </w:r>
      <w:r w:rsidR="00F45B46">
        <w:rPr>
          <w:rFonts w:hint="eastAsia"/>
        </w:rPr>
        <w:t>协议</w:t>
      </w:r>
      <w:r w:rsidRPr="00657491">
        <w:t>或</w:t>
      </w:r>
      <w:r w:rsidRPr="00657491">
        <w:t>UDP</w:t>
      </w:r>
      <w:r w:rsidR="00F45B46">
        <w:rPr>
          <w:rFonts w:hint="eastAsia"/>
        </w:rPr>
        <w:t>协议</w:t>
      </w:r>
      <w:r w:rsidRPr="00657491">
        <w:t>）为通信程序之间</w:t>
      </w:r>
      <w:r w:rsidR="006E13F0">
        <w:rPr>
          <w:rFonts w:hint="eastAsia"/>
        </w:rPr>
        <w:t>提供数据的交互</w:t>
      </w:r>
      <w:r w:rsidRPr="00657491">
        <w:t>。，</w:t>
      </w:r>
      <w:r w:rsidRPr="00657491">
        <w:t>RPC</w:t>
      </w:r>
      <w:r w:rsidRPr="00657491">
        <w:t>跨越了</w:t>
      </w:r>
      <w:r w:rsidR="00370FAC" w:rsidRPr="00657491">
        <w:t>OSI</w:t>
      </w:r>
      <w:r w:rsidR="00370FAC" w:rsidRPr="00657491">
        <w:t>网络通信模型中</w:t>
      </w:r>
      <w:r w:rsidRPr="00657491">
        <w:t>传输层和应用层。</w:t>
      </w:r>
      <w:r w:rsidRPr="00657491">
        <w:t>RPC</w:t>
      </w:r>
      <w:r w:rsidRPr="00657491">
        <w:t>将原来的本地调用转变调用远程服务器上的方法，给系统等处理能力和吞吐量带来机会无限大提升。</w:t>
      </w:r>
    </w:p>
    <w:p w14:paraId="3521F2F2" w14:textId="727D96F9" w:rsidR="009530F4" w:rsidRPr="00657491" w:rsidRDefault="00F55B97" w:rsidP="00657491">
      <w:pPr>
        <w:pStyle w:val="aff"/>
        <w:spacing w:after="0"/>
        <w:ind w:left="0" w:firstLine="480"/>
      </w:pPr>
      <w:r>
        <w:rPr>
          <w:noProof/>
        </w:rPr>
        <w:lastRenderedPageBreak/>
        <w:drawing>
          <wp:anchor distT="0" distB="0" distL="114300" distR="114300" simplePos="0" relativeHeight="251672576" behindDoc="0" locked="0" layoutInCell="1" allowOverlap="1" wp14:anchorId="3EDFE7DE" wp14:editId="732AE2D5">
            <wp:simplePos x="0" y="0"/>
            <wp:positionH relativeFrom="margin">
              <wp:align>center</wp:align>
            </wp:positionH>
            <wp:positionV relativeFrom="paragraph">
              <wp:posOffset>1068070</wp:posOffset>
            </wp:positionV>
            <wp:extent cx="4972050" cy="4164965"/>
            <wp:effectExtent l="0" t="0" r="0" b="6985"/>
            <wp:wrapTopAndBottom/>
            <wp:docPr id="44" name="图片 44" descr="Screen%20Shot%202017-01-06%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1-06%20at%20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2050" cy="416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57491" w:rsidRPr="00657491">
        <w:t xml:space="preserve"> RPC</w:t>
      </w:r>
      <w:r w:rsidR="00657491" w:rsidRPr="00657491">
        <w:t>的实现包括客户端和服务端，即客户端调用方和服务端调用方，服务调用方发送</w:t>
      </w:r>
      <w:r w:rsidR="00657491" w:rsidRPr="00657491">
        <w:t>RPC</w:t>
      </w:r>
      <w:r w:rsidR="00657491" w:rsidRPr="00657491">
        <w:t>请求到服务提供方，服务提供方根据调用方提供的参数执行请求的方法并返回结果，一次</w:t>
      </w:r>
      <w:r w:rsidR="00657491" w:rsidRPr="00657491">
        <w:t>RPC</w:t>
      </w:r>
      <w:r w:rsidR="00657491" w:rsidRPr="00657491">
        <w:t>调用完成。在调用方发起请求和服务方提供方执行完请求返回结果的过程中涉及的技术有数据的序列化和反序列化。它实现方式较多，技术比较成熟。其在</w:t>
      </w:r>
      <w:r w:rsidR="00657491" w:rsidRPr="00657491">
        <w:t>Windows</w:t>
      </w:r>
      <w:r w:rsidR="00657491" w:rsidRPr="00657491">
        <w:t>下等工作原理。</w:t>
      </w:r>
    </w:p>
    <w:p w14:paraId="7271FAB6" w14:textId="77777777" w:rsidR="0000740E" w:rsidRDefault="0000740E" w:rsidP="00DD746A">
      <w:pPr>
        <w:pStyle w:val="af2"/>
        <w:ind w:firstLine="420"/>
      </w:pPr>
      <w:bookmarkStart w:id="68" w:name="_Toc471846152"/>
      <w:r>
        <w:rPr>
          <w:rFonts w:hint="eastAsia"/>
        </w:rPr>
        <w:t>图</w:t>
      </w:r>
      <w:r>
        <w:rPr>
          <w:rFonts w:hint="eastAsia"/>
        </w:rPr>
        <w:t>2.4</w:t>
      </w:r>
      <w:r>
        <w:t xml:space="preserve"> </w:t>
      </w:r>
      <w:r>
        <w:rPr>
          <w:rFonts w:hint="eastAsia"/>
        </w:rPr>
        <w:t>RPC</w:t>
      </w:r>
      <w:r w:rsidR="001A0CFD" w:rsidRPr="00657491">
        <w:t>工作原理</w:t>
      </w:r>
      <w:bookmarkEnd w:id="68"/>
    </w:p>
    <w:p w14:paraId="19AC1F4A" w14:textId="6EA06A42" w:rsidR="00657491" w:rsidRPr="00657491" w:rsidRDefault="001E4A63" w:rsidP="00657491">
      <w:pPr>
        <w:pStyle w:val="aff"/>
        <w:spacing w:after="0"/>
        <w:ind w:left="0" w:firstLine="480"/>
      </w:pPr>
      <w:r>
        <w:t>客户机</w:t>
      </w:r>
      <w:r>
        <w:rPr>
          <w:rFonts w:hint="eastAsia"/>
        </w:rPr>
        <w:t>和</w:t>
      </w:r>
      <w:r>
        <w:t>服务器</w:t>
      </w:r>
      <w:r>
        <w:rPr>
          <w:rFonts w:hint="eastAsia"/>
        </w:rPr>
        <w:t>之间进行一次</w:t>
      </w:r>
      <w:r w:rsidR="00657491" w:rsidRPr="00657491">
        <w:t>RPC</w:t>
      </w:r>
      <w:r>
        <w:rPr>
          <w:rFonts w:hint="eastAsia"/>
        </w:rPr>
        <w:t>交互过程</w:t>
      </w:r>
      <w:r w:rsidR="00D02CAA">
        <w:t>，</w:t>
      </w:r>
      <w:r>
        <w:t>内部操作</w:t>
      </w:r>
      <w:r>
        <w:rPr>
          <w:rFonts w:hint="eastAsia"/>
        </w:rPr>
        <w:t>步骤</w:t>
      </w:r>
      <w:r>
        <w:t>如下</w:t>
      </w:r>
      <w:r w:rsidR="00657491" w:rsidRPr="00657491">
        <w:t>：</w:t>
      </w:r>
    </w:p>
    <w:p w14:paraId="7B39276E" w14:textId="2ADFA90C" w:rsidR="00657491" w:rsidRPr="00A66F7B" w:rsidRDefault="00657491" w:rsidP="00A66F7B">
      <w:pPr>
        <w:ind w:firstLine="480"/>
        <w:rPr>
          <w:rFonts w:eastAsia="Times New Roman"/>
        </w:rPr>
      </w:pPr>
      <w:r w:rsidRPr="00A66F7B">
        <w:t>1</w:t>
      </w:r>
      <w:r w:rsidR="00AF34CB" w:rsidRPr="00A66F7B">
        <w:t>）</w:t>
      </w:r>
      <w:r w:rsidRPr="00A66F7B">
        <w:t>客户端</w:t>
      </w:r>
      <w:r w:rsidR="00A66F7B" w:rsidRPr="00A66F7B">
        <w:rPr>
          <w:rFonts w:hint="eastAsia"/>
        </w:rPr>
        <w:t>以本地调用方式</w:t>
      </w:r>
      <w:r w:rsidR="00AF34CB" w:rsidRPr="00A66F7B">
        <w:rPr>
          <w:rFonts w:hint="eastAsia"/>
        </w:rPr>
        <w:t>调用</w:t>
      </w:r>
      <w:r w:rsidR="00A66F7B">
        <w:t>句柄，</w:t>
      </w:r>
      <w:r w:rsidRPr="00A66F7B">
        <w:t>传送参数</w:t>
      </w:r>
      <w:r w:rsidRPr="00657491">
        <w:t>。</w:t>
      </w:r>
    </w:p>
    <w:p w14:paraId="5AAAA716" w14:textId="77777777" w:rsidR="00657491" w:rsidRPr="00657491" w:rsidRDefault="00657491" w:rsidP="00657491">
      <w:pPr>
        <w:pStyle w:val="aff"/>
        <w:spacing w:after="0"/>
        <w:ind w:left="0" w:firstLine="480"/>
      </w:pPr>
      <w:r w:rsidRPr="00657491">
        <w:t>2</w:t>
      </w:r>
      <w:r w:rsidRPr="00657491">
        <w:t>）调用本地系统内核发送网络消息。</w:t>
      </w:r>
    </w:p>
    <w:p w14:paraId="5FD8E835" w14:textId="77777777" w:rsidR="00657491" w:rsidRPr="00657491" w:rsidRDefault="00657491" w:rsidP="00657491">
      <w:pPr>
        <w:pStyle w:val="aff"/>
        <w:spacing w:after="0"/>
        <w:ind w:left="0" w:firstLine="480"/>
      </w:pPr>
      <w:r w:rsidRPr="00657491">
        <w:t>3</w:t>
      </w:r>
      <w:r w:rsidRPr="00657491">
        <w:t>）消息传送到远程主机。</w:t>
      </w:r>
    </w:p>
    <w:p w14:paraId="1F5124B4" w14:textId="004B7BE8" w:rsidR="00657491" w:rsidRPr="00657491" w:rsidRDefault="00657491" w:rsidP="00657491">
      <w:pPr>
        <w:pStyle w:val="aff"/>
        <w:spacing w:after="0"/>
        <w:ind w:left="0" w:firstLine="480"/>
      </w:pPr>
      <w:r w:rsidRPr="00657491">
        <w:t>4</w:t>
      </w:r>
      <w:r w:rsidRPr="00657491">
        <w:t>）服务器</w:t>
      </w:r>
      <w:r w:rsidR="00A66F7B">
        <w:t>句柄得到消息</w:t>
      </w:r>
      <w:r w:rsidR="00A66F7B">
        <w:rPr>
          <w:rFonts w:hint="eastAsia"/>
        </w:rPr>
        <w:t>和</w:t>
      </w:r>
      <w:r w:rsidRPr="00657491">
        <w:t>参数</w:t>
      </w:r>
      <w:r w:rsidR="00A66F7B">
        <w:rPr>
          <w:rFonts w:hint="eastAsia"/>
        </w:rPr>
        <w:t>，并进行解码</w:t>
      </w:r>
      <w:r w:rsidRPr="00657491">
        <w:t>。</w:t>
      </w:r>
    </w:p>
    <w:p w14:paraId="06F9D301" w14:textId="77777777" w:rsidR="00657491" w:rsidRPr="00657491" w:rsidRDefault="00657491" w:rsidP="00657491">
      <w:pPr>
        <w:pStyle w:val="aff"/>
        <w:spacing w:after="0"/>
        <w:ind w:left="0" w:firstLine="480"/>
      </w:pPr>
      <w:r w:rsidRPr="00657491">
        <w:t>5</w:t>
      </w:r>
      <w:r w:rsidRPr="00657491">
        <w:t>）执行远程过程。</w:t>
      </w:r>
    </w:p>
    <w:p w14:paraId="39207706" w14:textId="3DD373AD" w:rsidR="00657491" w:rsidRPr="00657491" w:rsidRDefault="00657491" w:rsidP="00657491">
      <w:pPr>
        <w:pStyle w:val="aff"/>
        <w:spacing w:after="0"/>
        <w:ind w:left="0" w:firstLine="480"/>
      </w:pPr>
      <w:r w:rsidRPr="00657491">
        <w:t>6</w:t>
      </w:r>
      <w:r w:rsidR="006B6DEA">
        <w:t>）</w:t>
      </w:r>
      <w:r w:rsidR="006B6DEA">
        <w:rPr>
          <w:rFonts w:hint="eastAsia"/>
        </w:rPr>
        <w:t>本地服务执行</w:t>
      </w:r>
      <w:r w:rsidRPr="00657491">
        <w:t>将结果返回服务器句柄。</w:t>
      </w:r>
    </w:p>
    <w:p w14:paraId="2D82FAB8" w14:textId="259F6670" w:rsidR="00657491" w:rsidRPr="00657491" w:rsidRDefault="00657491" w:rsidP="00657491">
      <w:pPr>
        <w:pStyle w:val="aff"/>
        <w:spacing w:after="0"/>
        <w:ind w:left="0" w:firstLine="480"/>
      </w:pPr>
      <w:r w:rsidRPr="00657491">
        <w:t>7</w:t>
      </w:r>
      <w:r w:rsidR="00EA4421">
        <w:t>）服务器</w:t>
      </w:r>
      <w:r w:rsidR="00EA4421">
        <w:rPr>
          <w:rFonts w:hint="eastAsia"/>
        </w:rPr>
        <w:t>打包</w:t>
      </w:r>
      <w:r w:rsidR="00EA4421">
        <w:t>返回结果，</w:t>
      </w:r>
      <w:r w:rsidR="00EA4421">
        <w:rPr>
          <w:rFonts w:hint="eastAsia"/>
        </w:rPr>
        <w:t>调用远程系统</w:t>
      </w:r>
      <w:r w:rsidRPr="00657491">
        <w:t>。</w:t>
      </w:r>
    </w:p>
    <w:p w14:paraId="14D94102" w14:textId="77777777" w:rsidR="00657491" w:rsidRPr="00657491" w:rsidRDefault="00657491" w:rsidP="00657491">
      <w:pPr>
        <w:pStyle w:val="aff"/>
        <w:spacing w:after="0"/>
        <w:ind w:left="0" w:firstLine="480"/>
      </w:pPr>
      <w:r w:rsidRPr="00657491">
        <w:t>8</w:t>
      </w:r>
      <w:r w:rsidRPr="00657491">
        <w:t>）消息传回本地主机。</w:t>
      </w:r>
    </w:p>
    <w:p w14:paraId="6D9FAD3C" w14:textId="77777777" w:rsidR="00657491" w:rsidRPr="00657491" w:rsidRDefault="00657491" w:rsidP="00657491">
      <w:pPr>
        <w:pStyle w:val="aff"/>
        <w:spacing w:after="0"/>
        <w:ind w:left="0" w:firstLine="480"/>
      </w:pPr>
      <w:r w:rsidRPr="00657491">
        <w:t>9</w:t>
      </w:r>
      <w:r w:rsidRPr="00657491">
        <w:t>）客户句柄由内核接收消息。</w:t>
      </w:r>
    </w:p>
    <w:p w14:paraId="21C5C9E4" w14:textId="77777777" w:rsidR="00657491" w:rsidRPr="00657491" w:rsidRDefault="00657491" w:rsidP="00657491">
      <w:pPr>
        <w:pStyle w:val="aff"/>
        <w:spacing w:after="0"/>
        <w:ind w:left="0" w:firstLine="480"/>
      </w:pPr>
      <w:r w:rsidRPr="00657491">
        <w:t>10</w:t>
      </w:r>
      <w:r w:rsidRPr="00657491">
        <w:t>）客户接收句柄返回的数据。</w:t>
      </w:r>
    </w:p>
    <w:p w14:paraId="3BDEE34E" w14:textId="0B895A87" w:rsidR="00657491" w:rsidRPr="003B2912" w:rsidRDefault="00657491" w:rsidP="003B2912">
      <w:pPr>
        <w:pStyle w:val="2"/>
      </w:pPr>
      <w:bookmarkStart w:id="69" w:name="_Toc475743669"/>
      <w:bookmarkStart w:id="70" w:name="_Toc475806797"/>
      <w:r w:rsidRPr="003B2912">
        <w:lastRenderedPageBreak/>
        <w:t>RHEV</w:t>
      </w:r>
      <w:bookmarkEnd w:id="69"/>
      <w:bookmarkEnd w:id="70"/>
    </w:p>
    <w:p w14:paraId="70C2F901" w14:textId="21BE6371" w:rsidR="00657491" w:rsidRDefault="00657491" w:rsidP="00657491">
      <w:pPr>
        <w:pStyle w:val="aff"/>
        <w:spacing w:after="0"/>
        <w:ind w:left="0" w:firstLine="480"/>
      </w:pPr>
      <w:r w:rsidRPr="00955824">
        <w:t>RHEV</w:t>
      </w:r>
      <w:r w:rsidRPr="00955824">
        <w:t>，即</w:t>
      </w:r>
      <w:r w:rsidRPr="00955824">
        <w:t>R</w:t>
      </w:r>
      <w:r w:rsidR="009246E8">
        <w:t>ed Hat Enterprise Virtualization</w:t>
      </w:r>
      <w:r w:rsidRPr="00955824">
        <w:t>的缩写，中文全称红帽企业虚拟化。</w:t>
      </w:r>
      <w:r w:rsidRPr="00657491">
        <w:t>RHEV</w:t>
      </w:r>
      <w:r w:rsidRPr="00657491">
        <w:t>是红帽公司</w:t>
      </w:r>
      <w:r w:rsidR="0003546B">
        <w:rPr>
          <w:rFonts w:hint="eastAsia"/>
        </w:rPr>
        <w:t>推出的一款</w:t>
      </w:r>
      <w:r w:rsidR="0003546B">
        <w:t>功能强大、</w:t>
      </w:r>
      <w:r w:rsidR="0003546B">
        <w:rPr>
          <w:rFonts w:hint="eastAsia"/>
        </w:rPr>
        <w:t>性能稳定</w:t>
      </w:r>
      <w:r w:rsidR="00D16284">
        <w:rPr>
          <w:rFonts w:hint="eastAsia"/>
        </w:rPr>
        <w:t>企业级别的</w:t>
      </w:r>
      <w:r w:rsidRPr="00657491">
        <w:t>服务器虚拟化</w:t>
      </w:r>
      <w:r w:rsidR="00CB1D50">
        <w:rPr>
          <w:noProof/>
        </w:rPr>
        <w:drawing>
          <wp:anchor distT="152400" distB="152400" distL="152400" distR="152400" simplePos="0" relativeHeight="251682816" behindDoc="0" locked="0" layoutInCell="1" allowOverlap="1" wp14:anchorId="74185FC8" wp14:editId="3D03AE1F">
            <wp:simplePos x="0" y="0"/>
            <wp:positionH relativeFrom="margin">
              <wp:posOffset>-101600</wp:posOffset>
            </wp:positionH>
            <wp:positionV relativeFrom="line">
              <wp:posOffset>425450</wp:posOffset>
            </wp:positionV>
            <wp:extent cx="5334000" cy="5943600"/>
            <wp:effectExtent l="0" t="0" r="0" b="0"/>
            <wp:wrapThrough wrapText="bothSides">
              <wp:wrapPolygon edited="0">
                <wp:start x="0" y="0"/>
                <wp:lineTo x="0" y="21531"/>
                <wp:lineTo x="21523" y="21531"/>
                <wp:lineTo x="21523" y="0"/>
                <wp:lineTo x="0" y="0"/>
              </wp:wrapPolygon>
            </wp:wrapThrough>
            <wp:docPr id="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7491">
        <w:t>平台。</w:t>
      </w:r>
      <w:r w:rsidRPr="00657491">
        <w:t xml:space="preserve"> </w:t>
      </w:r>
    </w:p>
    <w:p w14:paraId="24669C33" w14:textId="4CE28ADA" w:rsidR="00657491" w:rsidRPr="003B2912" w:rsidRDefault="00AA4A4A" w:rsidP="003B2912">
      <w:pPr>
        <w:pStyle w:val="af2"/>
        <w:ind w:firstLine="420"/>
      </w:pPr>
      <w:bookmarkStart w:id="71" w:name="_Toc471846153"/>
      <w:r>
        <w:rPr>
          <w:rFonts w:hint="eastAsia"/>
        </w:rPr>
        <w:t>图</w:t>
      </w:r>
      <w:r>
        <w:rPr>
          <w:rFonts w:hint="eastAsia"/>
        </w:rPr>
        <w:t xml:space="preserve"> 2.5</w:t>
      </w:r>
      <w:r>
        <w:t xml:space="preserve"> </w:t>
      </w:r>
      <w:r>
        <w:rPr>
          <w:rFonts w:hint="eastAsia"/>
        </w:rPr>
        <w:t>RHEV</w:t>
      </w:r>
      <w:r>
        <w:rPr>
          <w:rFonts w:hint="eastAsia"/>
        </w:rPr>
        <w:t>的架构图</w:t>
      </w:r>
      <w:bookmarkEnd w:id="71"/>
    </w:p>
    <w:p w14:paraId="0F832341" w14:textId="77777777" w:rsidR="00657491" w:rsidRPr="003B2912" w:rsidRDefault="00657491" w:rsidP="003B2912">
      <w:pPr>
        <w:pStyle w:val="3"/>
      </w:pPr>
      <w:bookmarkStart w:id="72" w:name="_Toc475743670"/>
      <w:bookmarkStart w:id="73" w:name="_Toc475806798"/>
      <w:r w:rsidRPr="003B2912">
        <w:lastRenderedPageBreak/>
        <w:t>RHEV</w:t>
      </w:r>
      <w:r w:rsidRPr="003B2912">
        <w:t>逻辑资源</w:t>
      </w:r>
      <w:bookmarkEnd w:id="72"/>
      <w:bookmarkEnd w:id="73"/>
    </w:p>
    <w:p w14:paraId="34EC2D1C" w14:textId="529966F2" w:rsidR="00657491" w:rsidRPr="00657491" w:rsidRDefault="00657491" w:rsidP="00657491">
      <w:pPr>
        <w:pStyle w:val="aff"/>
        <w:spacing w:after="0"/>
        <w:ind w:left="0" w:firstLine="480"/>
        <w:rPr>
          <w:lang w:eastAsia="zh-TW"/>
        </w:rPr>
      </w:pPr>
      <w:r w:rsidRPr="00657491">
        <w:rPr>
          <w:lang w:eastAsia="zh-TW"/>
        </w:rPr>
        <w:t xml:space="preserve">RHEV </w:t>
      </w:r>
      <w:r w:rsidRPr="00657491">
        <w:rPr>
          <w:lang w:eastAsia="zh-TW"/>
        </w:rPr>
        <w:t>的环境包括一个或多个主机（</w:t>
      </w:r>
      <w:r w:rsidRPr="00657491">
        <w:rPr>
          <w:lang w:eastAsia="zh-TW"/>
        </w:rPr>
        <w:t>Red Hat Enterprise Linux 6.5</w:t>
      </w:r>
      <w:r w:rsidR="001751DC">
        <w:rPr>
          <w:lang w:eastAsia="zh-TW"/>
        </w:rPr>
        <w:t>/</w:t>
      </w:r>
      <w:r w:rsidRPr="00657491">
        <w:rPr>
          <w:lang w:eastAsia="zh-TW"/>
        </w:rPr>
        <w:t>6.6</w:t>
      </w:r>
      <w:r w:rsidRPr="00657491">
        <w:rPr>
          <w:lang w:eastAsia="zh-TW"/>
        </w:rPr>
        <w:t>，或</w:t>
      </w:r>
      <w:r w:rsidRPr="00657491">
        <w:rPr>
          <w:lang w:eastAsia="zh-TW"/>
        </w:rPr>
        <w:t xml:space="preserve"> Red Hat Enterprise Linux 7 </w:t>
      </w:r>
      <w:r w:rsidRPr="00657491">
        <w:rPr>
          <w:lang w:eastAsia="zh-TW"/>
        </w:rPr>
        <w:t>主机；或</w:t>
      </w:r>
      <w:r w:rsidRPr="00657491">
        <w:rPr>
          <w:lang w:eastAsia="zh-TW"/>
        </w:rPr>
        <w:t xml:space="preserve"> RHEV Hypervisor 6.5</w:t>
      </w:r>
      <w:r w:rsidR="001751DC">
        <w:rPr>
          <w:lang w:eastAsia="zh-TW"/>
        </w:rPr>
        <w:t>/</w:t>
      </w:r>
      <w:r w:rsidRPr="00657491">
        <w:rPr>
          <w:lang w:eastAsia="zh-TW"/>
        </w:rPr>
        <w:t>6.6</w:t>
      </w:r>
      <w:r w:rsidRPr="00657491">
        <w:rPr>
          <w:lang w:eastAsia="zh-TW"/>
        </w:rPr>
        <w:t>，或</w:t>
      </w:r>
      <w:r w:rsidRPr="00657491">
        <w:rPr>
          <w:lang w:eastAsia="zh-TW"/>
        </w:rPr>
        <w:t xml:space="preserve"> RHEV Hypervisor 7 </w:t>
      </w:r>
      <w:r w:rsidRPr="00657491">
        <w:rPr>
          <w:lang w:eastAsia="zh-TW"/>
        </w:rPr>
        <w:t>主机），和至少一个</w:t>
      </w:r>
      <w:r w:rsidRPr="00657491">
        <w:rPr>
          <w:lang w:eastAsia="zh-TW"/>
        </w:rPr>
        <w:t xml:space="preserve"> RHEV Manager</w:t>
      </w:r>
      <w:r w:rsidRPr="00657491">
        <w:rPr>
          <w:lang w:eastAsia="zh-TW"/>
        </w:rPr>
        <w:t>。主机使用</w:t>
      </w:r>
      <w:r w:rsidRPr="00657491">
        <w:rPr>
          <w:lang w:eastAsia="zh-TW"/>
        </w:rPr>
        <w:t xml:space="preserve"> K</w:t>
      </w:r>
      <w:r w:rsidR="000008C2">
        <w:rPr>
          <w:lang w:eastAsia="zh-TW"/>
        </w:rPr>
        <w:t>VM</w:t>
      </w:r>
      <w:r w:rsidRPr="00657491">
        <w:rPr>
          <w:lang w:eastAsia="zh-TW"/>
        </w:rPr>
        <w:t xml:space="preserve"> </w:t>
      </w:r>
      <w:r w:rsidRPr="00657491">
        <w:rPr>
          <w:lang w:eastAsia="zh-TW"/>
        </w:rPr>
        <w:t>（</w:t>
      </w:r>
      <w:r w:rsidRPr="00657491">
        <w:rPr>
          <w:lang w:eastAsia="zh-TW"/>
        </w:rPr>
        <w:t>Kernel-based Virtual Machine</w:t>
      </w:r>
      <w:r w:rsidRPr="00657491">
        <w:rPr>
          <w:lang w:eastAsia="zh-TW"/>
        </w:rPr>
        <w:t>）虚拟技术运行虚拟机。</w:t>
      </w:r>
    </w:p>
    <w:p w14:paraId="756FB89B" w14:textId="666D8894" w:rsidR="00657491" w:rsidRPr="00657491" w:rsidRDefault="00657491" w:rsidP="00657491">
      <w:pPr>
        <w:pStyle w:val="aff"/>
        <w:spacing w:after="0"/>
        <w:ind w:left="0" w:firstLine="480"/>
        <w:rPr>
          <w:lang w:eastAsia="zh-TW"/>
        </w:rPr>
      </w:pPr>
      <w:r w:rsidRPr="00657491">
        <w:rPr>
          <w:lang w:eastAsia="zh-TW"/>
        </w:rPr>
        <w:t xml:space="preserve">RHEV Manager </w:t>
      </w:r>
      <w:r w:rsidRPr="00657491">
        <w:rPr>
          <w:lang w:eastAsia="zh-TW"/>
        </w:rPr>
        <w:t>运行于</w:t>
      </w:r>
      <w:r w:rsidRPr="00657491">
        <w:rPr>
          <w:lang w:eastAsia="zh-TW"/>
        </w:rPr>
        <w:t xml:space="preserve"> Red Hat Enterprise Linux 6.5 </w:t>
      </w:r>
      <w:r w:rsidRPr="00657491">
        <w:rPr>
          <w:lang w:eastAsia="zh-TW"/>
        </w:rPr>
        <w:t>或</w:t>
      </w:r>
      <w:r w:rsidRPr="00657491">
        <w:rPr>
          <w:lang w:eastAsia="zh-TW"/>
        </w:rPr>
        <w:t xml:space="preserve"> 6.6 </w:t>
      </w:r>
      <w:r w:rsidR="00BE1714">
        <w:rPr>
          <w:lang w:eastAsia="zh-TW"/>
        </w:rPr>
        <w:t>服务器上，对虚拟机、</w:t>
      </w:r>
      <w:r w:rsidR="00BE1714" w:rsidRPr="00657491">
        <w:rPr>
          <w:lang w:eastAsia="zh-TW"/>
        </w:rPr>
        <w:t>虚拟机镜像</w:t>
      </w:r>
      <w:r w:rsidR="00BE1714">
        <w:rPr>
          <w:rFonts w:hint="eastAsia"/>
          <w:lang w:eastAsia="zh-TW"/>
        </w:rPr>
        <w:t>、</w:t>
      </w:r>
      <w:r w:rsidRPr="00657491">
        <w:rPr>
          <w:lang w:eastAsia="zh-TW"/>
        </w:rPr>
        <w:t>存储配置、</w:t>
      </w:r>
      <w:r w:rsidR="00BE1714" w:rsidRPr="00657491">
        <w:rPr>
          <w:lang w:eastAsia="zh-TW"/>
        </w:rPr>
        <w:t>用户会话</w:t>
      </w:r>
      <w:r w:rsidR="00BE1714">
        <w:rPr>
          <w:rFonts w:hint="eastAsia"/>
          <w:lang w:eastAsia="zh-TW"/>
        </w:rPr>
        <w:t>、</w:t>
      </w:r>
      <w:r w:rsidRPr="00657491">
        <w:rPr>
          <w:lang w:eastAsia="zh-TW"/>
        </w:rPr>
        <w:t>连接协议、</w:t>
      </w:r>
      <w:r w:rsidR="00BE1714">
        <w:rPr>
          <w:rFonts w:hint="eastAsia"/>
          <w:lang w:eastAsia="zh-TW"/>
        </w:rPr>
        <w:t>集群</w:t>
      </w:r>
      <w:r w:rsidR="00BE1714">
        <w:rPr>
          <w:lang w:eastAsia="zh-TW"/>
        </w:rPr>
        <w:t xml:space="preserve"> </w:t>
      </w:r>
      <w:r w:rsidR="00BE1714">
        <w:rPr>
          <w:rFonts w:hint="eastAsia"/>
          <w:lang w:eastAsia="zh-TW"/>
        </w:rPr>
        <w:t>、</w:t>
      </w:r>
      <w:r w:rsidR="00A33F3D">
        <w:rPr>
          <w:lang w:eastAsia="zh-TW"/>
        </w:rPr>
        <w:t>模板</w:t>
      </w:r>
      <w:r w:rsidR="00BE1714">
        <w:rPr>
          <w:lang w:eastAsia="zh-TW"/>
        </w:rPr>
        <w:t>、</w:t>
      </w:r>
      <w:r w:rsidR="00BE1714">
        <w:rPr>
          <w:rFonts w:hint="eastAsia"/>
          <w:lang w:eastAsia="zh-TW"/>
        </w:rPr>
        <w:t>数据中心、虚拟机池</w:t>
      </w:r>
      <w:r w:rsidR="0051463B">
        <w:rPr>
          <w:rFonts w:hint="eastAsia"/>
          <w:lang w:eastAsia="zh-TW"/>
        </w:rPr>
        <w:t>等资源</w:t>
      </w:r>
      <w:r w:rsidR="0051463B">
        <w:rPr>
          <w:lang w:eastAsia="zh-TW"/>
        </w:rPr>
        <w:t>进行管理</w:t>
      </w:r>
      <w:r w:rsidR="00722D45">
        <w:rPr>
          <w:rFonts w:hint="eastAsia"/>
          <w:vertAlign w:val="superscript"/>
          <w:lang w:eastAsia="zh-TW"/>
        </w:rPr>
        <w:t>[</w:t>
      </w:r>
      <w:r w:rsidR="00650912">
        <w:rPr>
          <w:rFonts w:hint="eastAsia"/>
          <w:vertAlign w:val="superscript"/>
          <w:lang w:eastAsia="zh-TW"/>
        </w:rPr>
        <w:t>41-42</w:t>
      </w:r>
      <w:r w:rsidR="00722D45">
        <w:rPr>
          <w:rFonts w:hint="eastAsia"/>
          <w:vertAlign w:val="superscript"/>
          <w:lang w:eastAsia="zh-TW"/>
        </w:rPr>
        <w:t>]</w:t>
      </w:r>
      <w:r w:rsidR="0051463B">
        <w:rPr>
          <w:rFonts w:hint="eastAsia"/>
          <w:lang w:eastAsia="zh-TW"/>
        </w:rPr>
        <w:t>。</w:t>
      </w:r>
      <w:r w:rsidR="0051463B">
        <w:rPr>
          <w:lang w:eastAsia="zh-TW"/>
        </w:rPr>
        <w:t>同时，</w:t>
      </w:r>
      <w:r w:rsidR="0051463B">
        <w:rPr>
          <w:rFonts w:hint="eastAsia"/>
          <w:lang w:eastAsia="zh-TW"/>
        </w:rPr>
        <w:t>它</w:t>
      </w:r>
      <w:r w:rsidRPr="00657491">
        <w:rPr>
          <w:lang w:eastAsia="zh-TW"/>
        </w:rPr>
        <w:t>也作为一个控制</w:t>
      </w:r>
      <w:r w:rsidRPr="00657491">
        <w:rPr>
          <w:lang w:eastAsia="zh-TW"/>
        </w:rPr>
        <w:t xml:space="preserve"> RHEV </w:t>
      </w:r>
      <w:r w:rsidRPr="00657491">
        <w:rPr>
          <w:lang w:eastAsia="zh-TW"/>
        </w:rPr>
        <w:t>环境的接口</w:t>
      </w:r>
      <w:r w:rsidR="0051463B">
        <w:rPr>
          <w:rFonts w:hint="eastAsia"/>
          <w:lang w:eastAsia="zh-TW"/>
        </w:rPr>
        <w:t>，供用户调用</w:t>
      </w:r>
      <w:r w:rsidRPr="00657491">
        <w:rPr>
          <w:lang w:eastAsia="zh-TW"/>
        </w:rPr>
        <w:t>。</w:t>
      </w:r>
      <w:r w:rsidR="00C737B4">
        <w:rPr>
          <w:lang w:eastAsia="zh-TW"/>
        </w:rPr>
        <w:t>RHEV</w:t>
      </w:r>
      <w:r w:rsidRPr="00657491">
        <w:rPr>
          <w:lang w:eastAsia="zh-TW"/>
        </w:rPr>
        <w:t>系统的资源可以分为两类：物理资源和逻辑资源。</w:t>
      </w:r>
    </w:p>
    <w:p w14:paraId="5A09F9A2" w14:textId="3BC9CB97" w:rsidR="00657491" w:rsidRPr="00657491" w:rsidRDefault="00657491" w:rsidP="00657491">
      <w:pPr>
        <w:pStyle w:val="aff"/>
        <w:spacing w:after="0"/>
        <w:ind w:left="0" w:firstLine="480"/>
      </w:pPr>
      <w:r w:rsidRPr="00657491">
        <w:rPr>
          <w:lang w:eastAsia="zh-TW"/>
        </w:rPr>
        <w:t>数据中心（</w:t>
      </w:r>
      <w:r w:rsidR="00B1371F" w:rsidRPr="00657491">
        <w:rPr>
          <w:lang w:eastAsia="zh-TW"/>
        </w:rPr>
        <w:t>Datacenter</w:t>
      </w:r>
      <w:r w:rsidRPr="00657491">
        <w:rPr>
          <w:lang w:eastAsia="zh-TW"/>
        </w:rPr>
        <w:t>）</w:t>
      </w:r>
      <w:r w:rsidR="00C737B4">
        <w:rPr>
          <w:lang w:eastAsia="zh-TW"/>
        </w:rPr>
        <w:t>是</w:t>
      </w:r>
      <w:r w:rsidR="00C737B4" w:rsidRPr="00657491">
        <w:t xml:space="preserve">RHEV </w:t>
      </w:r>
      <w:r w:rsidR="00C737B4">
        <w:rPr>
          <w:rFonts w:hint="eastAsia"/>
        </w:rPr>
        <w:t>环</w:t>
      </w:r>
      <w:r w:rsidR="00C737B4" w:rsidRPr="00657491">
        <w:t>境中的最高级的抽象概念</w:t>
      </w:r>
      <w:r w:rsidR="000B454D">
        <w:rPr>
          <w:rFonts w:hint="eastAsia"/>
        </w:rPr>
        <w:t>，它被</w:t>
      </w:r>
      <w:r w:rsidR="000B454D">
        <w:rPr>
          <w:rFonts w:hint="eastAsia"/>
        </w:rPr>
        <w:t>RHEV</w:t>
      </w:r>
      <w:r w:rsidR="000B454D">
        <w:rPr>
          <w:rFonts w:hint="eastAsia"/>
        </w:rPr>
        <w:t>设定为包含虚拟环境中</w:t>
      </w:r>
      <w:r w:rsidR="000B454D" w:rsidRPr="00657491">
        <w:t>所有物理和逻辑资源</w:t>
      </w:r>
      <w:r w:rsidR="000B454D">
        <w:rPr>
          <w:rFonts w:hint="eastAsia"/>
        </w:rPr>
        <w:t>一个大的容器</w:t>
      </w:r>
      <w:r w:rsidRPr="00657491">
        <w:rPr>
          <w:lang w:eastAsia="zh-TW"/>
        </w:rPr>
        <w:t>。</w:t>
      </w:r>
    </w:p>
    <w:p w14:paraId="4BBAA846" w14:textId="57C53AA8" w:rsidR="00657491" w:rsidRPr="00657491" w:rsidRDefault="00657491" w:rsidP="00657491">
      <w:pPr>
        <w:pStyle w:val="aff"/>
        <w:spacing w:after="0"/>
        <w:ind w:left="0" w:firstLine="480"/>
      </w:pPr>
      <w:r w:rsidRPr="00657491">
        <w:t>集群（</w:t>
      </w:r>
      <w:r w:rsidR="00B1371F" w:rsidRPr="00657491">
        <w:rPr>
          <w:lang w:eastAsia="zh-TW"/>
        </w:rPr>
        <w:t>Cluster</w:t>
      </w:r>
      <w:r w:rsidRPr="00657491">
        <w:t>）</w:t>
      </w:r>
      <w:r w:rsidR="000B454D">
        <w:t>由多个物理主机组成，</w:t>
      </w:r>
      <w:r w:rsidRPr="00657491">
        <w:t>为虚拟机提供</w:t>
      </w:r>
      <w:r w:rsidR="000B454D">
        <w:rPr>
          <w:rFonts w:hint="eastAsia"/>
        </w:rPr>
        <w:t>各种</w:t>
      </w:r>
      <w:r w:rsidR="000B454D">
        <w:t>资源的资源池。</w:t>
      </w:r>
      <w:r w:rsidR="000B454D">
        <w:rPr>
          <w:rFonts w:hint="eastAsia"/>
        </w:rPr>
        <w:t>一个</w:t>
      </w:r>
      <w:r w:rsidR="000B454D">
        <w:t>集群中</w:t>
      </w:r>
      <w:r w:rsidR="000B454D">
        <w:rPr>
          <w:rFonts w:hint="eastAsia"/>
        </w:rPr>
        <w:t>等所有</w:t>
      </w:r>
      <w:r w:rsidR="00537FCA">
        <w:t>主机共享</w:t>
      </w:r>
      <w:r w:rsidR="00537FCA">
        <w:rPr>
          <w:rFonts w:hint="eastAsia"/>
        </w:rPr>
        <w:t>此集群中的</w:t>
      </w:r>
      <w:r w:rsidR="00537FCA">
        <w:t>网络和存储设备。</w:t>
      </w:r>
      <w:r w:rsidR="00340688">
        <w:rPr>
          <w:rFonts w:hint="eastAsia"/>
        </w:rPr>
        <w:t>集群可以看作虚拟机迁移域</w:t>
      </w:r>
      <w:r w:rsidR="00340688">
        <w:t>，</w:t>
      </w:r>
      <w:r w:rsidR="00340688">
        <w:rPr>
          <w:rFonts w:hint="eastAsia"/>
        </w:rPr>
        <w:t>即是在这个集群中的虚拟机可以随意</w:t>
      </w:r>
      <w:r w:rsidRPr="00657491">
        <w:t>迁移。</w:t>
      </w:r>
    </w:p>
    <w:p w14:paraId="52D658E6" w14:textId="7BAF558A" w:rsidR="00657491" w:rsidRPr="00657491" w:rsidRDefault="00657491" w:rsidP="00657491">
      <w:pPr>
        <w:pStyle w:val="aff"/>
        <w:spacing w:after="0"/>
        <w:ind w:left="0" w:firstLine="480"/>
      </w:pPr>
      <w:r w:rsidRPr="00657491">
        <w:t>逻辑网络（</w:t>
      </w:r>
      <w:r w:rsidR="00B1371F" w:rsidRPr="00657491">
        <w:t>Network</w:t>
      </w:r>
      <w:r w:rsidR="00340688">
        <w:t>）是</w:t>
      </w:r>
      <w:r w:rsidR="00340688">
        <w:rPr>
          <w:rFonts w:hint="eastAsia"/>
        </w:rPr>
        <w:t>对</w:t>
      </w:r>
      <w:r w:rsidR="00340688">
        <w:t>物理网络的逻辑</w:t>
      </w:r>
      <w:r w:rsidR="00340688">
        <w:rPr>
          <w:rFonts w:hint="eastAsia"/>
        </w:rPr>
        <w:t>抽象</w:t>
      </w:r>
      <w:r w:rsidRPr="00657491">
        <w:t>。</w:t>
      </w:r>
      <w:r w:rsidR="000008C2">
        <w:t>VM</w:t>
      </w:r>
      <w:r w:rsidR="00340688">
        <w:rPr>
          <w:rFonts w:hint="eastAsia"/>
        </w:rPr>
        <w:t>M</w:t>
      </w:r>
      <w:r w:rsidR="00340688">
        <w:t>、存储设备、虚拟机</w:t>
      </w:r>
      <w:r w:rsidR="00340688">
        <w:rPr>
          <w:rFonts w:hint="eastAsia"/>
        </w:rPr>
        <w:t>、</w:t>
      </w:r>
      <w:r w:rsidR="00340688">
        <w:t>主机之间的网络流量</w:t>
      </w:r>
      <w:r w:rsidR="00340688">
        <w:rPr>
          <w:rFonts w:hint="eastAsia"/>
        </w:rPr>
        <w:t>被逻辑网络分成</w:t>
      </w:r>
      <w:r w:rsidR="00D77A8B">
        <w:rPr>
          <w:rFonts w:hint="eastAsia"/>
        </w:rPr>
        <w:t>不同</w:t>
      </w:r>
      <w:r w:rsidR="00340688">
        <w:rPr>
          <w:rFonts w:hint="eastAsia"/>
        </w:rPr>
        <w:t>的组</w:t>
      </w:r>
      <w:r w:rsidRPr="00657491">
        <w:t>。</w:t>
      </w:r>
    </w:p>
    <w:p w14:paraId="041D56BC" w14:textId="2C827D8D" w:rsidR="00657491" w:rsidRPr="00657491" w:rsidRDefault="00657491" w:rsidP="00657491">
      <w:pPr>
        <w:pStyle w:val="aff"/>
        <w:spacing w:after="0"/>
        <w:ind w:left="0" w:firstLine="480"/>
      </w:pPr>
      <w:r w:rsidRPr="00657491">
        <w:t>主机（</w:t>
      </w:r>
      <w:r w:rsidR="00B1371F" w:rsidRPr="00657491">
        <w:t>Host</w:t>
      </w:r>
      <w:r w:rsidRPr="00657491">
        <w:t>）</w:t>
      </w:r>
      <w:r w:rsidR="002C6CE0">
        <w:t>是</w:t>
      </w:r>
      <w:r w:rsidRPr="00657491">
        <w:t>物理的服务器</w:t>
      </w:r>
      <w:r w:rsidR="002C6CE0">
        <w:rPr>
          <w:rFonts w:hint="eastAsia"/>
        </w:rPr>
        <w:t>在</w:t>
      </w:r>
      <w:r w:rsidR="002C6CE0">
        <w:rPr>
          <w:rFonts w:hint="eastAsia"/>
        </w:rPr>
        <w:t>RHEV</w:t>
      </w:r>
      <w:r w:rsidR="002C6CE0">
        <w:rPr>
          <w:rFonts w:hint="eastAsia"/>
        </w:rPr>
        <w:t>中的抽象</w:t>
      </w:r>
      <w:r w:rsidR="002C6CE0">
        <w:t>。</w:t>
      </w:r>
      <w:r w:rsidR="003D11EF">
        <w:rPr>
          <w:rFonts w:hint="eastAsia"/>
        </w:rPr>
        <w:t>每个</w:t>
      </w:r>
      <w:r w:rsidR="002C6CE0">
        <w:rPr>
          <w:rFonts w:hint="eastAsia"/>
        </w:rPr>
        <w:t>host</w:t>
      </w:r>
      <w:r w:rsidR="002C6CE0">
        <w:rPr>
          <w:rFonts w:hint="eastAsia"/>
        </w:rPr>
        <w:t>中</w:t>
      </w:r>
      <w:r w:rsidR="002C6CE0">
        <w:t>可以运行</w:t>
      </w:r>
      <w:r w:rsidR="002C6CE0">
        <w:rPr>
          <w:rFonts w:hint="eastAsia"/>
        </w:rPr>
        <w:t>多组</w:t>
      </w:r>
      <w:r w:rsidRPr="00657491">
        <w:t>虚拟机。</w:t>
      </w:r>
      <w:r w:rsidR="00F12F15">
        <w:rPr>
          <w:rFonts w:hint="eastAsia"/>
        </w:rPr>
        <w:t>主机按照一定的逻辑划分成多个集群，</w:t>
      </w:r>
      <w:r w:rsidR="00B1371F">
        <w:rPr>
          <w:rFonts w:hint="eastAsia"/>
        </w:rPr>
        <w:t>同一个集群中虚拟机可以迁移。</w:t>
      </w:r>
    </w:p>
    <w:p w14:paraId="18535EB7" w14:textId="6F6C69CC" w:rsidR="00657491" w:rsidRPr="00657491" w:rsidRDefault="00657491" w:rsidP="00657491">
      <w:pPr>
        <w:pStyle w:val="aff"/>
        <w:spacing w:after="0"/>
        <w:ind w:left="0" w:firstLine="480"/>
      </w:pPr>
      <w:r w:rsidRPr="00657491">
        <w:t>虚拟机（</w:t>
      </w:r>
      <w:r w:rsidR="000008C2">
        <w:t>VM</w:t>
      </w:r>
      <w:r w:rsidRPr="00657491">
        <w:t>）</w:t>
      </w:r>
      <w:r w:rsidR="00B1371F">
        <w:rPr>
          <w:rFonts w:hint="eastAsia"/>
        </w:rPr>
        <w:t>是虚拟化环境中对</w:t>
      </w:r>
      <w:r w:rsidR="00B1371F">
        <w:t>操作系统</w:t>
      </w:r>
      <w:r w:rsidR="00B1371F">
        <w:rPr>
          <w:rFonts w:hint="eastAsia"/>
        </w:rPr>
        <w:t>和操作系统上运行的</w:t>
      </w:r>
      <w:r w:rsidRPr="00657491">
        <w:t>应用程序的</w:t>
      </w:r>
      <w:r w:rsidR="00B1371F">
        <w:rPr>
          <w:rFonts w:hint="eastAsia"/>
        </w:rPr>
        <w:t>抽象。根据不同的用途可以分为</w:t>
      </w:r>
      <w:r w:rsidRPr="00657491">
        <w:t>虚拟台式机（</w:t>
      </w:r>
      <w:r w:rsidR="00B1371F" w:rsidRPr="00657491">
        <w:t>Virtual Desktop</w:t>
      </w:r>
      <w:r w:rsidR="00B1371F">
        <w:t>）</w:t>
      </w:r>
      <w:r w:rsidR="00B1371F">
        <w:rPr>
          <w:rFonts w:hint="eastAsia"/>
        </w:rPr>
        <w:t>和</w:t>
      </w:r>
      <w:r w:rsidRPr="00657491">
        <w:t>虚拟服务器（</w:t>
      </w:r>
      <w:r w:rsidR="00B1371F" w:rsidRPr="00657491">
        <w:t>Virtual Server</w:t>
      </w:r>
      <w:r w:rsidRPr="00657491">
        <w:t>）。</w:t>
      </w:r>
      <w:r w:rsidR="00B1371F">
        <w:rPr>
          <w:rFonts w:hint="eastAsia"/>
        </w:rPr>
        <w:t>虚拟机是</w:t>
      </w:r>
      <w:r w:rsidRPr="00657491">
        <w:t>用户</w:t>
      </w:r>
      <w:r w:rsidR="00B1371F">
        <w:rPr>
          <w:rFonts w:hint="eastAsia"/>
        </w:rPr>
        <w:t>管理的基本对象。一般用户拥有</w:t>
      </w:r>
      <w:r w:rsidRPr="00657491">
        <w:t>访问虚拟机</w:t>
      </w:r>
      <w:r w:rsidR="00B1371F">
        <w:rPr>
          <w:rFonts w:hint="eastAsia"/>
        </w:rPr>
        <w:t>的权限</w:t>
      </w:r>
      <w:r w:rsidR="00B1371F">
        <w:t>，</w:t>
      </w:r>
      <w:r w:rsidR="00B1371F">
        <w:rPr>
          <w:rFonts w:hint="eastAsia"/>
        </w:rPr>
        <w:t>管理员用户拥有</w:t>
      </w:r>
      <w:r w:rsidR="00B1371F">
        <w:t>创建、管理</w:t>
      </w:r>
      <w:r w:rsidR="00B1371F">
        <w:rPr>
          <w:rFonts w:hint="eastAsia"/>
        </w:rPr>
        <w:t>和</w:t>
      </w:r>
      <w:r w:rsidRPr="00657491">
        <w:t>删除虚拟机</w:t>
      </w:r>
      <w:r w:rsidR="00B1371F">
        <w:rPr>
          <w:rFonts w:hint="eastAsia"/>
        </w:rPr>
        <w:t>的权限</w:t>
      </w:r>
      <w:r w:rsidRPr="00657491">
        <w:t>。</w:t>
      </w:r>
    </w:p>
    <w:p w14:paraId="516556BD" w14:textId="310CACA6" w:rsidR="00657491" w:rsidRPr="00657491" w:rsidRDefault="00A33F3D" w:rsidP="00657491">
      <w:pPr>
        <w:pStyle w:val="aff"/>
        <w:spacing w:after="0"/>
        <w:ind w:left="0" w:firstLine="480"/>
      </w:pPr>
      <w:r>
        <w:t>模板</w:t>
      </w:r>
      <w:r w:rsidR="00A2328F">
        <w:t>是</w:t>
      </w:r>
      <w:r w:rsidR="001624E2">
        <w:rPr>
          <w:rFonts w:hint="eastAsia"/>
        </w:rPr>
        <w:t>虚拟机和虚拟机配置信息的抽象</w:t>
      </w:r>
      <w:r w:rsidR="001624E2">
        <w:t>。创建虚拟机</w:t>
      </w:r>
      <w:r w:rsidR="003D11EF">
        <w:t>最快</w:t>
      </w:r>
      <w:r w:rsidR="00657491" w:rsidRPr="00657491">
        <w:t>的方法</w:t>
      </w:r>
      <w:r w:rsidR="001624E2">
        <w:rPr>
          <w:rFonts w:hint="eastAsia"/>
        </w:rPr>
        <w:t>是利用</w:t>
      </w:r>
      <w:r>
        <w:t>模板</w:t>
      </w:r>
      <w:r w:rsidR="001624E2">
        <w:rPr>
          <w:rFonts w:hint="eastAsia"/>
        </w:rPr>
        <w:t>进行创建，同一个</w:t>
      </w:r>
      <w:r>
        <w:t>模板</w:t>
      </w:r>
      <w:r w:rsidR="001624E2">
        <w:rPr>
          <w:rFonts w:hint="eastAsia"/>
        </w:rPr>
        <w:t>创建出的虚拟机配置相同</w:t>
      </w:r>
      <w:r w:rsidR="00657491" w:rsidRPr="00657491">
        <w:t>。</w:t>
      </w:r>
    </w:p>
    <w:p w14:paraId="37BD7CB5" w14:textId="2623FC73" w:rsidR="00657491" w:rsidRPr="00657491" w:rsidRDefault="00657491" w:rsidP="00657491">
      <w:pPr>
        <w:pStyle w:val="aff"/>
        <w:spacing w:after="0"/>
        <w:ind w:left="0" w:firstLine="480"/>
      </w:pPr>
      <w:r w:rsidRPr="00657491">
        <w:t>虚拟机池（</w:t>
      </w:r>
      <w:r w:rsidR="000008C2">
        <w:t>VM</w:t>
      </w:r>
      <w:r w:rsidRPr="00657491">
        <w:t xml:space="preserve"> Pool</w:t>
      </w:r>
      <w:r w:rsidRPr="00657491">
        <w:t>）</w:t>
      </w:r>
      <w:r w:rsidR="006D6AB5">
        <w:rPr>
          <w:rFonts w:hint="eastAsia"/>
        </w:rPr>
        <w:t>是根据同一个</w:t>
      </w:r>
      <w:r w:rsidR="00A33F3D">
        <w:t>模板</w:t>
      </w:r>
      <w:r w:rsidR="006D6AB5">
        <w:rPr>
          <w:rFonts w:hint="eastAsia"/>
        </w:rPr>
        <w:t>创建出来的</w:t>
      </w:r>
      <w:r w:rsidR="006D6AB5">
        <w:t>虚拟机</w:t>
      </w:r>
      <w:r w:rsidR="006D6AB5">
        <w:rPr>
          <w:rFonts w:hint="eastAsia"/>
        </w:rPr>
        <w:t>的抽象概念</w:t>
      </w:r>
      <w:r w:rsidR="003C1AE8" w:rsidRPr="00657491">
        <w:t xml:space="preserve"> </w:t>
      </w:r>
      <w:r w:rsidRPr="00657491">
        <w:t>。</w:t>
      </w:r>
    </w:p>
    <w:p w14:paraId="2DFF0FC5" w14:textId="77E540D9" w:rsidR="00657491" w:rsidRPr="003B2912" w:rsidRDefault="00FD0AAF" w:rsidP="003B2912">
      <w:pPr>
        <w:pStyle w:val="3"/>
      </w:pPr>
      <w:bookmarkStart w:id="74" w:name="_Toc475743671"/>
      <w:bookmarkStart w:id="75" w:name="_Toc475806799"/>
      <w:r w:rsidRPr="003B2912">
        <w:t>RHE</w:t>
      </w:r>
      <w:r w:rsidR="000008C2" w:rsidRPr="003B2912">
        <w:t>VM</w:t>
      </w:r>
      <w:r w:rsidR="006C645C">
        <w:t xml:space="preserve"> </w:t>
      </w:r>
      <w:r w:rsidR="00657491" w:rsidRPr="003B2912">
        <w:t>(</w:t>
      </w:r>
      <w:r w:rsidR="00955824" w:rsidRPr="003B2912">
        <w:t>Red Hat Enterprise Virtualization</w:t>
      </w:r>
      <w:r w:rsidR="00657491" w:rsidRPr="003B2912">
        <w:t xml:space="preserve"> Manager)</w:t>
      </w:r>
      <w:bookmarkEnd w:id="74"/>
      <w:bookmarkEnd w:id="75"/>
    </w:p>
    <w:p w14:paraId="60388E38" w14:textId="7285C731" w:rsidR="00657491" w:rsidRPr="00657491" w:rsidRDefault="00FD0AAF" w:rsidP="000822FA">
      <w:pPr>
        <w:pStyle w:val="aff"/>
        <w:spacing w:after="0"/>
        <w:ind w:left="0" w:firstLine="480"/>
      </w:pPr>
      <w:r>
        <w:rPr>
          <w:lang w:eastAsia="zh-TW"/>
        </w:rPr>
        <w:t>RHE</w:t>
      </w:r>
      <w:r w:rsidR="000008C2">
        <w:rPr>
          <w:lang w:eastAsia="zh-TW"/>
        </w:rPr>
        <w:t>VM</w:t>
      </w:r>
      <w:r w:rsidR="00F97A87">
        <w:rPr>
          <w:rFonts w:hint="eastAsia"/>
          <w:lang w:eastAsia="zh-TW"/>
        </w:rPr>
        <w:t>能管理虚拟环境中各种资源</w:t>
      </w:r>
      <w:r w:rsidR="000822FA">
        <w:rPr>
          <w:rFonts w:hint="eastAsia"/>
          <w:lang w:eastAsia="zh-TW"/>
        </w:rPr>
        <w:t>并能对这些资源进行功能性操作</w:t>
      </w:r>
      <w:r w:rsidR="00F97A87">
        <w:rPr>
          <w:rFonts w:hint="eastAsia"/>
          <w:lang w:eastAsia="zh-TW"/>
        </w:rPr>
        <w:t>（创建</w:t>
      </w:r>
      <w:r w:rsidR="00A33F3D">
        <w:rPr>
          <w:lang w:eastAsia="zh-TW"/>
        </w:rPr>
        <w:t>模板</w:t>
      </w:r>
      <w:r w:rsidR="00F97A87">
        <w:rPr>
          <w:rFonts w:hint="eastAsia"/>
          <w:lang w:eastAsia="zh-TW"/>
        </w:rPr>
        <w:t>、分配网络</w:t>
      </w:r>
      <w:r w:rsidR="00725F01">
        <w:rPr>
          <w:rFonts w:hint="eastAsia"/>
          <w:lang w:eastAsia="zh-TW"/>
        </w:rPr>
        <w:t>、安装</w:t>
      </w:r>
      <w:r w:rsidR="00725F01">
        <w:rPr>
          <w:rFonts w:hint="eastAsia"/>
          <w:lang w:eastAsia="zh-TW"/>
        </w:rPr>
        <w:t>ISO</w:t>
      </w:r>
      <w:r w:rsidR="00725F01">
        <w:rPr>
          <w:rFonts w:hint="eastAsia"/>
          <w:lang w:eastAsia="zh-TW"/>
        </w:rPr>
        <w:t>等操作</w:t>
      </w:r>
      <w:r w:rsidR="00F97A87">
        <w:rPr>
          <w:rFonts w:hint="eastAsia"/>
          <w:lang w:eastAsia="zh-TW"/>
        </w:rPr>
        <w:t>）</w:t>
      </w:r>
      <w:r w:rsidR="00F97A87">
        <w:rPr>
          <w:lang w:eastAsia="zh-TW"/>
        </w:rPr>
        <w:t>，</w:t>
      </w:r>
      <w:r w:rsidR="00960E13">
        <w:rPr>
          <w:lang w:eastAsia="zh-TW"/>
        </w:rPr>
        <w:t>也</w:t>
      </w:r>
      <w:r w:rsidR="005F6A0B">
        <w:rPr>
          <w:rFonts w:hint="eastAsia"/>
          <w:lang w:eastAsia="zh-TW"/>
        </w:rPr>
        <w:t>可以</w:t>
      </w:r>
      <w:r w:rsidR="00657491" w:rsidRPr="00657491">
        <w:rPr>
          <w:lang w:eastAsia="zh-TW"/>
        </w:rPr>
        <w:t>管理两种类型的</w:t>
      </w:r>
      <w:r w:rsidR="00657491" w:rsidRPr="00657491">
        <w:rPr>
          <w:lang w:eastAsia="zh-TW"/>
        </w:rPr>
        <w:t>Hypervisor</w:t>
      </w:r>
      <w:r w:rsidR="00657491" w:rsidRPr="00657491">
        <w:rPr>
          <w:lang w:eastAsia="zh-TW"/>
        </w:rPr>
        <w:t>。</w:t>
      </w:r>
      <w:r w:rsidR="00155AEF">
        <w:rPr>
          <w:rFonts w:hint="eastAsia"/>
        </w:rPr>
        <w:t>RHEV</w:t>
      </w:r>
      <w:r w:rsidR="00155AEF">
        <w:rPr>
          <w:rFonts w:hint="eastAsia"/>
        </w:rPr>
        <w:t>默认带有</w:t>
      </w:r>
      <w:r w:rsidR="000008C2">
        <w:t>VM</w:t>
      </w:r>
      <w:r w:rsidR="00155AEF">
        <w:rPr>
          <w:rFonts w:hint="eastAsia"/>
        </w:rPr>
        <w:t>M</w:t>
      </w:r>
      <w:r w:rsidR="00657491" w:rsidRPr="00657491">
        <w:t>，</w:t>
      </w:r>
      <w:r w:rsidR="002D3DAF">
        <w:rPr>
          <w:rFonts w:hint="eastAsia"/>
        </w:rPr>
        <w:t>它是</w:t>
      </w:r>
      <w:r w:rsidR="00657491" w:rsidRPr="00657491">
        <w:t>基于</w:t>
      </w:r>
      <w:r w:rsidR="00657491" w:rsidRPr="00657491">
        <w:t>RHEL</w:t>
      </w:r>
      <w:r w:rsidR="00657491" w:rsidRPr="00657491">
        <w:t>与</w:t>
      </w:r>
      <w:r w:rsidR="00657491" w:rsidRPr="00657491">
        <w:t>K</w:t>
      </w:r>
      <w:r w:rsidR="000008C2">
        <w:t>VM</w:t>
      </w:r>
      <w:r w:rsidR="002D3DAF">
        <w:t>虚拟化，</w:t>
      </w:r>
      <w:r w:rsidR="002D3DAF">
        <w:rPr>
          <w:rFonts w:hint="eastAsia"/>
        </w:rPr>
        <w:t>用于管理</w:t>
      </w:r>
      <w:r w:rsidR="002D3DAF">
        <w:t>的物理节点</w:t>
      </w:r>
      <w:r w:rsidR="003B6947">
        <w:t>。</w:t>
      </w:r>
      <w:r w:rsidR="00657491" w:rsidRPr="00657491">
        <w:t>RHEL</w:t>
      </w:r>
      <w:r w:rsidR="003B6947">
        <w:t>上的虚拟机</w:t>
      </w:r>
      <w:r w:rsidR="003B6947">
        <w:rPr>
          <w:rFonts w:hint="eastAsia"/>
        </w:rPr>
        <w:t>必须在</w:t>
      </w:r>
      <w:r w:rsidR="003B6947">
        <w:rPr>
          <w:rFonts w:hint="eastAsia"/>
        </w:rPr>
        <w:t>RHE</w:t>
      </w:r>
      <w:r w:rsidR="000008C2">
        <w:t>VM</w:t>
      </w:r>
      <w:r w:rsidR="003B6947">
        <w:rPr>
          <w:rFonts w:hint="eastAsia"/>
        </w:rPr>
        <w:t>中进行</w:t>
      </w:r>
      <w:r w:rsidR="00657491" w:rsidRPr="00657491">
        <w:t>注册</w:t>
      </w:r>
      <w:r w:rsidR="003B6947">
        <w:rPr>
          <w:rFonts w:hint="eastAsia"/>
        </w:rPr>
        <w:t>，</w:t>
      </w:r>
      <w:r w:rsidR="003B6947">
        <w:rPr>
          <w:rFonts w:hint="eastAsia"/>
        </w:rPr>
        <w:t>RHE</w:t>
      </w:r>
      <w:r w:rsidR="000008C2">
        <w:t>VM</w:t>
      </w:r>
      <w:r w:rsidR="003B6947">
        <w:rPr>
          <w:rFonts w:hint="eastAsia"/>
        </w:rPr>
        <w:t>才能对其进行管理</w:t>
      </w:r>
      <w:r w:rsidR="00657491" w:rsidRPr="00657491">
        <w:t>。</w:t>
      </w:r>
    </w:p>
    <w:p w14:paraId="59FA6CB3" w14:textId="4CA898FA" w:rsidR="00657491" w:rsidRPr="00657491" w:rsidRDefault="005C653D" w:rsidP="00657491">
      <w:pPr>
        <w:pStyle w:val="aff"/>
        <w:spacing w:after="0"/>
        <w:ind w:left="0" w:firstLine="480"/>
      </w:pPr>
      <w:r>
        <w:rPr>
          <w:rFonts w:hint="eastAsia"/>
        </w:rPr>
        <w:t>每</w:t>
      </w:r>
      <w:r w:rsidR="00657491" w:rsidRPr="00657491">
        <w:t>个</w:t>
      </w:r>
      <w:r w:rsidR="00FD0AAF">
        <w:t>RHE</w:t>
      </w:r>
      <w:r w:rsidR="000008C2">
        <w:t>VM</w:t>
      </w:r>
      <w:r w:rsidR="00AD044B">
        <w:t>最多</w:t>
      </w:r>
      <w:r w:rsidR="00657491" w:rsidRPr="00657491">
        <w:t>管理</w:t>
      </w:r>
      <w:r w:rsidR="00657491" w:rsidRPr="00657491">
        <w:t>500</w:t>
      </w:r>
      <w:r w:rsidR="00657491" w:rsidRPr="00657491">
        <w:t>个</w:t>
      </w:r>
      <w:r w:rsidR="00760446">
        <w:rPr>
          <w:rFonts w:hint="eastAsia"/>
        </w:rPr>
        <w:t>可以和</w:t>
      </w:r>
      <w:r w:rsidR="00FD0AAF">
        <w:t>RHE</w:t>
      </w:r>
      <w:r w:rsidR="000008C2">
        <w:t>VM</w:t>
      </w:r>
      <w:r w:rsidR="00657491" w:rsidRPr="00657491">
        <w:t>连接并管理的</w:t>
      </w:r>
      <w:r w:rsidR="00657491" w:rsidRPr="00657491">
        <w:t>Hypervisor</w:t>
      </w:r>
      <w:r w:rsidR="00760446">
        <w:rPr>
          <w:rFonts w:hint="eastAsia"/>
        </w:rPr>
        <w:t>（即</w:t>
      </w:r>
      <w:r w:rsidR="00760446">
        <w:t>RHEVH</w:t>
      </w:r>
      <w:r w:rsidR="00760446">
        <w:rPr>
          <w:rFonts w:hint="eastAsia"/>
        </w:rPr>
        <w:t>）</w:t>
      </w:r>
      <w:r w:rsidR="00117F62">
        <w:t>。</w:t>
      </w:r>
      <w:r w:rsidR="00FD0AAF">
        <w:t>RHEVH</w:t>
      </w:r>
      <w:r w:rsidR="00657491" w:rsidRPr="00657491">
        <w:t>具有两种实现</w:t>
      </w:r>
      <w:r w:rsidR="00117F62">
        <w:rPr>
          <w:rFonts w:hint="eastAsia"/>
        </w:rPr>
        <w:t>方式</w:t>
      </w:r>
      <w:r w:rsidR="00657491" w:rsidRPr="00657491">
        <w:t>：</w:t>
      </w:r>
      <w:r w:rsidR="00657491" w:rsidRPr="00657491">
        <w:t>1</w:t>
      </w:r>
      <w:r w:rsidR="00161278">
        <w:t>、</w:t>
      </w:r>
      <w:r w:rsidR="00657491" w:rsidRPr="00657491">
        <w:t>安装包含了</w:t>
      </w:r>
      <w:r w:rsidR="00657491" w:rsidRPr="00657491">
        <w:t>Hypervisor</w:t>
      </w:r>
      <w:r w:rsidR="00117F62">
        <w:t>的</w:t>
      </w:r>
      <w:r w:rsidR="00657491" w:rsidRPr="00657491">
        <w:t>操作系统；</w:t>
      </w:r>
      <w:r w:rsidR="00657491" w:rsidRPr="00657491">
        <w:t>2</w:t>
      </w:r>
      <w:r w:rsidR="00657491" w:rsidRPr="00657491">
        <w:t>、</w:t>
      </w:r>
      <w:r w:rsidR="00117F62">
        <w:rPr>
          <w:rFonts w:hint="eastAsia"/>
        </w:rPr>
        <w:t>安装</w:t>
      </w:r>
      <w:r w:rsidR="00657491" w:rsidRPr="00657491">
        <w:t>专为</w:t>
      </w:r>
      <w:r w:rsidR="00FD0AAF">
        <w:t>RHEVH</w:t>
      </w:r>
      <w:r w:rsidR="00117F62">
        <w:t>设计的</w:t>
      </w:r>
      <w:r w:rsidR="00657491" w:rsidRPr="00657491">
        <w:t>操作系统</w:t>
      </w:r>
      <w:r w:rsidR="00161278">
        <w:rPr>
          <w:rFonts w:hint="eastAsia"/>
        </w:rPr>
        <w:t>。第二种方式安装等</w:t>
      </w:r>
      <w:r w:rsidR="00161278">
        <w:rPr>
          <w:rFonts w:hint="eastAsia"/>
        </w:rPr>
        <w:t>RHEVH</w:t>
      </w:r>
      <w:r w:rsidR="00161278">
        <w:rPr>
          <w:rFonts w:hint="eastAsia"/>
        </w:rPr>
        <w:t>能更高效的利用</w:t>
      </w:r>
      <w:r w:rsidR="00161278">
        <w:rPr>
          <w:rFonts w:hint="eastAsia"/>
        </w:rPr>
        <w:t>H</w:t>
      </w:r>
      <w:r w:rsidR="00161278">
        <w:rPr>
          <w:rFonts w:hint="eastAsia"/>
        </w:rPr>
        <w:t>端的硬件资源。</w:t>
      </w:r>
    </w:p>
    <w:p w14:paraId="796E87D0" w14:textId="6072CCB2" w:rsidR="00657491" w:rsidRPr="00657491" w:rsidRDefault="00657491" w:rsidP="00657491">
      <w:pPr>
        <w:pStyle w:val="aff"/>
        <w:spacing w:after="0"/>
        <w:ind w:left="0" w:firstLine="480"/>
      </w:pPr>
      <w:r w:rsidRPr="00657491">
        <w:t>在</w:t>
      </w:r>
      <w:r w:rsidRPr="00657491">
        <w:t>HOST</w:t>
      </w:r>
      <w:r w:rsidRPr="00657491">
        <w:t>上安装</w:t>
      </w:r>
      <w:r w:rsidRPr="00657491">
        <w:t>Hypervisor</w:t>
      </w:r>
      <w:r w:rsidR="00EF2E71">
        <w:t>软件，</w:t>
      </w:r>
      <w:r w:rsidR="00EF2E71">
        <w:rPr>
          <w:rFonts w:hint="eastAsia"/>
        </w:rPr>
        <w:t>将</w:t>
      </w:r>
      <w:r w:rsidRPr="00657491">
        <w:t>RHEL HOST</w:t>
      </w:r>
      <w:r w:rsidRPr="00657491">
        <w:t>配置成为</w:t>
      </w:r>
      <w:r w:rsidR="00FD0AAF">
        <w:t>RHEVH</w:t>
      </w:r>
      <w:r w:rsidR="0053067F">
        <w:t>端</w:t>
      </w:r>
      <w:r w:rsidR="0053067F">
        <w:rPr>
          <w:rFonts w:hint="eastAsia"/>
        </w:rPr>
        <w:t>使</w:t>
      </w:r>
      <w:r w:rsidRPr="00657491">
        <w:t>部署</w:t>
      </w:r>
      <w:r w:rsidRPr="00657491">
        <w:t>RHEV</w:t>
      </w:r>
      <w:r w:rsidR="0053067F">
        <w:rPr>
          <w:rFonts w:hint="eastAsia"/>
        </w:rPr>
        <w:t>环境</w:t>
      </w:r>
      <w:r w:rsidR="0053067F">
        <w:t>变得更加</w:t>
      </w:r>
      <w:r w:rsidR="0053067F">
        <w:rPr>
          <w:rFonts w:hint="eastAsia"/>
        </w:rPr>
        <w:t>简单，成功率更高</w:t>
      </w:r>
      <w:r w:rsidRPr="00657491">
        <w:t>。</w:t>
      </w:r>
      <w:r w:rsidR="00FD0AAF">
        <w:t>RHEVH</w:t>
      </w:r>
      <w:r w:rsidR="0020199E">
        <w:rPr>
          <w:rFonts w:hint="eastAsia"/>
        </w:rPr>
        <w:t>模拟</w:t>
      </w:r>
      <w:r w:rsidRPr="00657491">
        <w:t>了</w:t>
      </w:r>
      <w:r w:rsidR="006D37C8">
        <w:rPr>
          <w:rFonts w:hint="eastAsia"/>
        </w:rPr>
        <w:t>底层硬件来支持</w:t>
      </w:r>
      <w:r w:rsidRPr="00657491">
        <w:t>虚拟机</w:t>
      </w:r>
      <w:r w:rsidR="006D37C8">
        <w:rPr>
          <w:rFonts w:hint="eastAsia"/>
        </w:rPr>
        <w:t>的运行</w:t>
      </w:r>
      <w:r w:rsidRPr="00657491">
        <w:t>。</w:t>
      </w:r>
      <w:r w:rsidR="000B553A">
        <w:rPr>
          <w:rFonts w:hint="eastAsia"/>
        </w:rPr>
        <w:t>以</w:t>
      </w:r>
      <w:r w:rsidR="00117F62">
        <w:t>Hypervisor</w:t>
      </w:r>
      <w:r w:rsidRPr="00657491">
        <w:t>微型系统来实现</w:t>
      </w:r>
      <w:r w:rsidR="000B553A">
        <w:rPr>
          <w:rFonts w:hint="eastAsia"/>
        </w:rPr>
        <w:t>的</w:t>
      </w:r>
      <w:r w:rsidRPr="00657491">
        <w:t>H</w:t>
      </w:r>
      <w:r w:rsidR="000B553A">
        <w:t>端占用</w:t>
      </w:r>
      <w:r w:rsidR="000B553A">
        <w:rPr>
          <w:rFonts w:hint="eastAsia"/>
        </w:rPr>
        <w:t>很</w:t>
      </w:r>
      <w:r w:rsidRPr="00657491">
        <w:t>少的物理资源</w:t>
      </w:r>
      <w:r w:rsidR="000B553A">
        <w:rPr>
          <w:rFonts w:hint="eastAsia"/>
        </w:rPr>
        <w:t>就能支持虚拟机的正常运行，因为它只包含</w:t>
      </w:r>
      <w:r w:rsidRPr="00657491">
        <w:t>RHEL</w:t>
      </w:r>
      <w:r w:rsidRPr="00657491">
        <w:t>中</w:t>
      </w:r>
      <w:r w:rsidR="000B553A">
        <w:rPr>
          <w:rFonts w:hint="eastAsia"/>
        </w:rPr>
        <w:t>支持</w:t>
      </w:r>
      <w:r w:rsidRPr="00657491">
        <w:t>虚拟机</w:t>
      </w:r>
      <w:r w:rsidR="000B553A">
        <w:rPr>
          <w:rFonts w:hint="eastAsia"/>
        </w:rPr>
        <w:t>正常运行的</w:t>
      </w:r>
      <w:r w:rsidRPr="00657491">
        <w:t>所需代码的</w:t>
      </w:r>
      <w:r w:rsidR="000B553A">
        <w:rPr>
          <w:rFonts w:hint="eastAsia"/>
        </w:rPr>
        <w:t>一部分内容</w:t>
      </w:r>
      <w:r w:rsidRPr="00657491">
        <w:t>。</w:t>
      </w:r>
      <w:r w:rsidRPr="00657491">
        <w:t>Hypervisor</w:t>
      </w:r>
      <w:r w:rsidR="00FE7828">
        <w:t>最重要的功能</w:t>
      </w:r>
      <w:r w:rsidR="00FE7828">
        <w:rPr>
          <w:rFonts w:hint="eastAsia"/>
        </w:rPr>
        <w:t>是</w:t>
      </w:r>
      <w:r w:rsidRPr="00657491">
        <w:t>当</w:t>
      </w:r>
      <w:r w:rsidRPr="00657491">
        <w:t>Hypervisor</w:t>
      </w:r>
      <w:r w:rsidRPr="00657491">
        <w:t>接受到敏感指令时，</w:t>
      </w:r>
      <w:r w:rsidR="00FE7828">
        <w:rPr>
          <w:rFonts w:hint="eastAsia"/>
        </w:rPr>
        <w:t>首先判断</w:t>
      </w:r>
      <w:r w:rsidR="00FE7828">
        <w:rPr>
          <w:rFonts w:hint="eastAsia"/>
        </w:rPr>
        <w:lastRenderedPageBreak/>
        <w:t>此指令是由虚拟机发出还是宿主机发出，</w:t>
      </w:r>
      <w:r w:rsidRPr="00657491">
        <w:t>如果</w:t>
      </w:r>
      <w:r w:rsidR="00FE7828">
        <w:rPr>
          <w:rFonts w:hint="eastAsia"/>
        </w:rPr>
        <w:t>判断时是由</w:t>
      </w:r>
      <w:r w:rsidR="00FE7828">
        <w:t>虚拟机发出</w:t>
      </w:r>
      <w:r w:rsidRPr="00657491">
        <w:t>，</w:t>
      </w:r>
      <w:r w:rsidRPr="00657491">
        <w:t>Hypervisor</w:t>
      </w:r>
      <w:r w:rsidR="00FE7828">
        <w:rPr>
          <w:rFonts w:hint="eastAsia"/>
        </w:rPr>
        <w:t>会将此指令模拟翻译后交由宿主机</w:t>
      </w:r>
      <w:r w:rsidRPr="00657491">
        <w:t>CPU</w:t>
      </w:r>
      <w:r w:rsidRPr="00657491">
        <w:t>执行</w:t>
      </w:r>
      <w:r w:rsidR="00FE7828">
        <w:rPr>
          <w:rFonts w:hint="eastAsia"/>
        </w:rPr>
        <w:t>此指令</w:t>
      </w:r>
      <w:r w:rsidRPr="00657491">
        <w:t>。</w:t>
      </w:r>
    </w:p>
    <w:p w14:paraId="205D4228" w14:textId="2CD08E5B" w:rsidR="00657491" w:rsidRPr="003B2912" w:rsidRDefault="00657491" w:rsidP="003B2912">
      <w:pPr>
        <w:pStyle w:val="3"/>
      </w:pPr>
      <w:bookmarkStart w:id="76" w:name="_Toc475743672"/>
      <w:bookmarkStart w:id="77" w:name="_Toc475806800"/>
      <w:r w:rsidRPr="003B2912">
        <w:t>LDAP</w:t>
      </w:r>
      <w:bookmarkEnd w:id="76"/>
      <w:bookmarkEnd w:id="77"/>
    </w:p>
    <w:p w14:paraId="34BFBB4B" w14:textId="7AAB0323" w:rsidR="00657491" w:rsidRPr="00657491" w:rsidRDefault="008A4E83" w:rsidP="00657491">
      <w:pPr>
        <w:pStyle w:val="aff"/>
        <w:spacing w:after="0"/>
        <w:ind w:left="0" w:firstLine="480"/>
      </w:pPr>
      <w:r>
        <w:rPr>
          <w:rFonts w:hint="eastAsia"/>
        </w:rPr>
        <w:t>在</w:t>
      </w:r>
      <w:r w:rsidR="00657491" w:rsidRPr="00657491">
        <w:t>RHEV</w:t>
      </w:r>
      <w:r>
        <w:rPr>
          <w:rFonts w:hint="eastAsia"/>
        </w:rPr>
        <w:t>环境中</w:t>
      </w:r>
      <w:r w:rsidR="000577B7">
        <w:rPr>
          <w:rFonts w:hint="eastAsia"/>
        </w:rPr>
        <w:t>每个</w:t>
      </w:r>
      <w:r w:rsidR="00264567">
        <w:rPr>
          <w:rFonts w:hint="eastAsia"/>
        </w:rPr>
        <w:t>角色</w:t>
      </w:r>
      <w:r w:rsidR="000577B7">
        <w:rPr>
          <w:rFonts w:hint="eastAsia"/>
        </w:rPr>
        <w:t>拥有</w:t>
      </w:r>
      <w:r w:rsidR="00657491" w:rsidRPr="00657491">
        <w:t>不同权限，</w:t>
      </w:r>
      <w:r w:rsidR="009554D2">
        <w:rPr>
          <w:rFonts w:hint="eastAsia"/>
        </w:rPr>
        <w:t>用户的权限可以</w:t>
      </w:r>
      <w:r w:rsidR="005E54AA">
        <w:rPr>
          <w:rFonts w:hint="eastAsia"/>
        </w:rPr>
        <w:t>依靠</w:t>
      </w:r>
      <w:r w:rsidR="000765DE">
        <w:rPr>
          <w:rFonts w:hint="eastAsia"/>
        </w:rPr>
        <w:t>每个用户</w:t>
      </w:r>
      <w:r w:rsidR="009A41D3">
        <w:rPr>
          <w:rFonts w:hint="eastAsia"/>
        </w:rPr>
        <w:t>指定不同的角色</w:t>
      </w:r>
      <w:r w:rsidR="00DB5E84">
        <w:rPr>
          <w:rFonts w:hint="eastAsia"/>
        </w:rPr>
        <w:t>来实现</w:t>
      </w:r>
      <w:r w:rsidR="003778DA">
        <w:t>。</w:t>
      </w:r>
      <w:r w:rsidR="00657491" w:rsidRPr="00657491">
        <w:t>LDAP</w:t>
      </w:r>
      <w:r w:rsidR="001751DC">
        <w:t>/</w:t>
      </w:r>
      <w:r w:rsidR="00657491" w:rsidRPr="00657491">
        <w:t>IPA(Linux)</w:t>
      </w:r>
      <w:r w:rsidR="00657491" w:rsidRPr="00657491">
        <w:t>、</w:t>
      </w:r>
      <w:r w:rsidR="00657491" w:rsidRPr="00657491">
        <w:t>AD(Window)</w:t>
      </w:r>
      <w:r w:rsidR="00E25B49">
        <w:rPr>
          <w:rFonts w:hint="eastAsia"/>
        </w:rPr>
        <w:t>为</w:t>
      </w:r>
      <w:r w:rsidR="00E25B49">
        <w:t>用户</w:t>
      </w:r>
      <w:r w:rsidR="00E25B49">
        <w:rPr>
          <w:rFonts w:hint="eastAsia"/>
        </w:rPr>
        <w:t>提供了</w:t>
      </w:r>
      <w:r w:rsidR="00657491" w:rsidRPr="00657491">
        <w:t>认证体系。</w:t>
      </w:r>
    </w:p>
    <w:p w14:paraId="3A810004" w14:textId="5074EBAD" w:rsidR="00657491" w:rsidRPr="00657491" w:rsidRDefault="00657491" w:rsidP="00657491">
      <w:pPr>
        <w:pStyle w:val="aff"/>
        <w:spacing w:after="0"/>
        <w:ind w:left="0" w:firstLine="480"/>
      </w:pPr>
      <w:r w:rsidRPr="00657491">
        <w:t>LDAP</w:t>
      </w:r>
      <w:r w:rsidRPr="00657491">
        <w:t>（</w:t>
      </w:r>
      <w:r w:rsidRPr="00657491">
        <w:t>Lightweight Directory Access Protocol</w:t>
      </w:r>
      <w:r w:rsidRPr="00657491">
        <w:t>）轻量级目录访问协议是一种用于访问目录服务的应用协议</w:t>
      </w:r>
      <w:r w:rsidR="009F71E1">
        <w:t>。它</w:t>
      </w:r>
      <w:r w:rsidRPr="00657491">
        <w:t>对</w:t>
      </w:r>
      <w:r w:rsidRPr="00657491">
        <w:t>X.500</w:t>
      </w:r>
      <w:r w:rsidR="009F71E1">
        <w:t>目录访问协议</w:t>
      </w:r>
      <w:r w:rsidR="009F71E1">
        <w:rPr>
          <w:rFonts w:hint="eastAsia"/>
        </w:rPr>
        <w:t>继承的同事也对其</w:t>
      </w:r>
      <w:r w:rsidR="00C37870">
        <w:t>进行</w:t>
      </w:r>
      <w:r w:rsidR="00C37870">
        <w:rPr>
          <w:rFonts w:hint="eastAsia"/>
        </w:rPr>
        <w:t>优化</w:t>
      </w:r>
      <w:r w:rsidRPr="00657491">
        <w:t>和修改</w:t>
      </w:r>
      <w:r w:rsidR="008621E2">
        <w:rPr>
          <w:rFonts w:hint="eastAsia"/>
          <w:vertAlign w:val="superscript"/>
        </w:rPr>
        <w:t>[</w:t>
      </w:r>
      <w:r w:rsidR="009F7C14">
        <w:rPr>
          <w:rFonts w:hint="eastAsia"/>
          <w:vertAlign w:val="superscript"/>
        </w:rPr>
        <w:t>43</w:t>
      </w:r>
      <w:r w:rsidR="008621E2">
        <w:rPr>
          <w:rFonts w:hint="eastAsia"/>
          <w:vertAlign w:val="superscript"/>
        </w:rPr>
        <w:t>]</w:t>
      </w:r>
      <w:r w:rsidRPr="00657491">
        <w:t>。</w:t>
      </w:r>
      <w:r w:rsidRPr="00657491">
        <w:t>LDAP</w:t>
      </w:r>
      <w:r w:rsidR="00146F65">
        <w:rPr>
          <w:rFonts w:hint="eastAsia"/>
        </w:rPr>
        <w:t>也</w:t>
      </w:r>
      <w:r w:rsidR="00A015AD">
        <w:t>是一种标准的</w:t>
      </w:r>
      <w:r w:rsidRPr="00657491">
        <w:t>、中立的、可扩展</w:t>
      </w:r>
      <w:r w:rsidR="00A015AD" w:rsidRPr="00657491">
        <w:t>开</w:t>
      </w:r>
      <w:r w:rsidR="00A015AD">
        <w:rPr>
          <w:rFonts w:hint="eastAsia"/>
        </w:rPr>
        <w:t>的、开</w:t>
      </w:r>
      <w:r w:rsidR="00A015AD">
        <w:t>放</w:t>
      </w:r>
      <w:r w:rsidR="00A015AD">
        <w:rPr>
          <w:rFonts w:hint="eastAsia"/>
        </w:rPr>
        <w:t>性的</w:t>
      </w:r>
      <w:r w:rsidR="00146F65">
        <w:t>目录访问应用协议</w:t>
      </w:r>
      <w:r w:rsidR="00633C5F">
        <w:rPr>
          <w:rFonts w:hint="eastAsia"/>
          <w:vertAlign w:val="superscript"/>
        </w:rPr>
        <w:t>[</w:t>
      </w:r>
      <w:r w:rsidR="009F7C14">
        <w:rPr>
          <w:rFonts w:hint="eastAsia"/>
          <w:vertAlign w:val="superscript"/>
        </w:rPr>
        <w:t>44</w:t>
      </w:r>
      <w:r w:rsidR="00633C5F">
        <w:rPr>
          <w:rFonts w:hint="eastAsia"/>
          <w:vertAlign w:val="superscript"/>
        </w:rPr>
        <w:t>]</w:t>
      </w:r>
      <w:r w:rsidR="00146F65">
        <w:t>。该协议采用</w:t>
      </w:r>
      <w:r w:rsidR="00146F65">
        <w:rPr>
          <w:rFonts w:hint="eastAsia"/>
        </w:rPr>
        <w:t>C</w:t>
      </w:r>
      <w:r w:rsidR="00A17FC2">
        <w:rPr>
          <w:rFonts w:hint="eastAsia"/>
        </w:rPr>
        <w:t>/</w:t>
      </w:r>
      <w:r w:rsidR="00146F65">
        <w:rPr>
          <w:rFonts w:hint="eastAsia"/>
        </w:rPr>
        <w:t>S</w:t>
      </w:r>
      <w:r w:rsidR="00146F65">
        <w:t>模式，</w:t>
      </w:r>
      <w:r w:rsidR="00146F65">
        <w:rPr>
          <w:rFonts w:hint="eastAsia"/>
        </w:rPr>
        <w:t>是</w:t>
      </w:r>
      <w:r w:rsidR="00146F65">
        <w:t>管理应用程序和</w:t>
      </w:r>
      <w:r w:rsidRPr="00657491">
        <w:t>目录读</w:t>
      </w:r>
      <w:r w:rsidR="001751DC">
        <w:t>/</w:t>
      </w:r>
      <w:r w:rsidRPr="00657491">
        <w:t>写操作的</w:t>
      </w:r>
      <w:r w:rsidR="00146F65">
        <w:rPr>
          <w:rFonts w:hint="eastAsia"/>
        </w:rPr>
        <w:t>运行在</w:t>
      </w:r>
      <w:r w:rsidRPr="00657491">
        <w:t>浏览器</w:t>
      </w:r>
      <w:r w:rsidR="00146F65">
        <w:rPr>
          <w:rFonts w:hint="eastAsia"/>
        </w:rPr>
        <w:t>上的</w:t>
      </w:r>
      <w:r w:rsidRPr="00657491">
        <w:t>应用程序。</w:t>
      </w:r>
      <w:r w:rsidRPr="00657491">
        <w:t>LDAP</w:t>
      </w:r>
      <w:r w:rsidR="00146F65">
        <w:rPr>
          <w:rFonts w:hint="eastAsia"/>
        </w:rPr>
        <w:t>每个</w:t>
      </w:r>
      <w:r w:rsidRPr="00657491">
        <w:t>目录的条目（</w:t>
      </w:r>
      <w:r w:rsidRPr="00657491">
        <w:t>entry</w:t>
      </w:r>
      <w:r w:rsidRPr="00657491">
        <w:t>）由</w:t>
      </w:r>
      <w:r w:rsidR="00146F65">
        <w:rPr>
          <w:rFonts w:hint="eastAsia"/>
        </w:rPr>
        <w:t>各种</w:t>
      </w:r>
      <w:r w:rsidRPr="00657491">
        <w:t>属性（</w:t>
      </w:r>
      <w:r w:rsidRPr="00657491">
        <w:t>attribute</w:t>
      </w:r>
      <w:r w:rsidR="00146F65">
        <w:t>）的聚集</w:t>
      </w:r>
      <w:r w:rsidR="00146F65">
        <w:rPr>
          <w:rFonts w:hint="eastAsia"/>
        </w:rPr>
        <w:t>而</w:t>
      </w:r>
      <w:r w:rsidR="00146F65">
        <w:t>成</w:t>
      </w:r>
      <w:r w:rsidR="00CC0796">
        <w:rPr>
          <w:rFonts w:hint="eastAsia"/>
          <w:vertAlign w:val="superscript"/>
        </w:rPr>
        <w:t>[</w:t>
      </w:r>
      <w:r w:rsidR="009F7C14">
        <w:rPr>
          <w:rFonts w:hint="eastAsia"/>
          <w:vertAlign w:val="superscript"/>
        </w:rPr>
        <w:t>45</w:t>
      </w:r>
      <w:r w:rsidR="00CC0796">
        <w:rPr>
          <w:rFonts w:hint="eastAsia"/>
          <w:vertAlign w:val="superscript"/>
        </w:rPr>
        <w:t>]</w:t>
      </w:r>
      <w:r w:rsidR="00146F65">
        <w:t>，</w:t>
      </w:r>
      <w:r w:rsidR="00146F65">
        <w:rPr>
          <w:rFonts w:hint="eastAsia"/>
        </w:rPr>
        <w:t>每一个条目有</w:t>
      </w:r>
      <w:r w:rsidR="00146F65">
        <w:t>唯一引用，</w:t>
      </w:r>
      <w:r w:rsidR="00146F65">
        <w:rPr>
          <w:rFonts w:hint="eastAsia"/>
        </w:rPr>
        <w:t>称为</w:t>
      </w:r>
      <w:r w:rsidRPr="00657491">
        <w:t>专有名称</w:t>
      </w:r>
      <w:r w:rsidR="00146F65">
        <w:rPr>
          <w:rFonts w:hint="eastAsia"/>
        </w:rPr>
        <w:t>，英文是</w:t>
      </w:r>
      <w:r w:rsidR="00146F65">
        <w:rPr>
          <w:rFonts w:hint="eastAsia"/>
        </w:rPr>
        <w:t>DN</w:t>
      </w:r>
      <w:r w:rsidRPr="00657491">
        <w:t>（</w:t>
      </w:r>
      <w:r w:rsidR="00146F65" w:rsidRPr="00657491">
        <w:t>Distinguished Name</w:t>
      </w:r>
      <w:r w:rsidRPr="00657491">
        <w:t>）。</w:t>
      </w:r>
      <w:r w:rsidRPr="00657491">
        <w:t>LDAP</w:t>
      </w:r>
      <w:r w:rsidR="00F31FFE">
        <w:t>目录</w:t>
      </w:r>
      <w:r w:rsidR="00F31FFE" w:rsidRPr="00657491">
        <w:t>呈树状结构组织</w:t>
      </w:r>
      <w:r w:rsidR="00F31FFE">
        <w:rPr>
          <w:rFonts w:hint="eastAsia"/>
        </w:rPr>
        <w:t>，因为其</w:t>
      </w:r>
      <w:r w:rsidR="00F31FFE">
        <w:t>查询、</w:t>
      </w:r>
      <w:r w:rsidR="00F31FFE">
        <w:rPr>
          <w:rFonts w:hint="eastAsia"/>
        </w:rPr>
        <w:t>索引</w:t>
      </w:r>
      <w:r w:rsidRPr="00657491">
        <w:t>和搜索</w:t>
      </w:r>
      <w:r w:rsidR="00F31FFE">
        <w:rPr>
          <w:rFonts w:hint="eastAsia"/>
        </w:rPr>
        <w:t>上高效率，被称为</w:t>
      </w:r>
      <w:r w:rsidR="00F31FFE">
        <w:t>优化</w:t>
      </w:r>
      <w:r w:rsidR="00F31FFE">
        <w:rPr>
          <w:rFonts w:hint="eastAsia"/>
        </w:rPr>
        <w:t>了的</w:t>
      </w:r>
      <w:r w:rsidR="00116668">
        <w:t>专业分布式数据库</w:t>
      </w:r>
      <w:r w:rsidR="00782C0F">
        <w:rPr>
          <w:rFonts w:hint="eastAsia"/>
          <w:vertAlign w:val="superscript"/>
        </w:rPr>
        <w:t>[</w:t>
      </w:r>
      <w:r w:rsidR="009F7C14">
        <w:rPr>
          <w:rFonts w:hint="eastAsia"/>
          <w:vertAlign w:val="superscript"/>
        </w:rPr>
        <w:t>46</w:t>
      </w:r>
      <w:r w:rsidR="00782C0F">
        <w:rPr>
          <w:rFonts w:hint="eastAsia"/>
          <w:vertAlign w:val="superscript"/>
        </w:rPr>
        <w:t>]</w:t>
      </w:r>
      <w:r w:rsidRPr="00657491">
        <w:t>。</w:t>
      </w:r>
    </w:p>
    <w:p w14:paraId="01EA7625" w14:textId="77777777" w:rsidR="00657491" w:rsidRPr="00657491" w:rsidRDefault="00657491" w:rsidP="00657491">
      <w:pPr>
        <w:pStyle w:val="aff"/>
        <w:spacing w:after="0"/>
        <w:ind w:left="0" w:firstLine="480"/>
      </w:pPr>
      <w:r w:rsidRPr="00657491">
        <w:t>其特点如下：</w:t>
      </w:r>
    </w:p>
    <w:p w14:paraId="1AC31102" w14:textId="00D01563" w:rsidR="00657491" w:rsidRPr="00657491" w:rsidRDefault="006349E6" w:rsidP="00657491">
      <w:pPr>
        <w:pStyle w:val="aff"/>
        <w:spacing w:after="0"/>
        <w:ind w:left="0" w:firstLine="480"/>
      </w:pPr>
      <w:r>
        <w:rPr>
          <w:rFonts w:hint="eastAsia"/>
        </w:rPr>
        <w:t>1</w:t>
      </w:r>
      <w:r>
        <w:rPr>
          <w:rFonts w:hint="eastAsia"/>
        </w:rPr>
        <w:t>、</w:t>
      </w:r>
      <w:r w:rsidR="00657491" w:rsidRPr="00657491">
        <w:t>LDAP</w:t>
      </w:r>
      <w:r w:rsidR="00657491" w:rsidRPr="00657491">
        <w:t>的结构</w:t>
      </w:r>
      <w:r w:rsidR="00BE4E33">
        <w:rPr>
          <w:rFonts w:hint="eastAsia"/>
        </w:rPr>
        <w:t>组织</w:t>
      </w:r>
      <w:r w:rsidR="00657491" w:rsidRPr="00657491">
        <w:t>用树来表示，而不是用表格</w:t>
      </w:r>
      <w:r w:rsidR="007E6A66">
        <w:rPr>
          <w:rFonts w:hint="eastAsia"/>
        </w:rPr>
        <w:t>使其查询</w:t>
      </w:r>
      <w:r w:rsidR="007E6A66">
        <w:t>、索引</w:t>
      </w:r>
      <w:r w:rsidR="007E6A66">
        <w:rPr>
          <w:rFonts w:hint="eastAsia"/>
        </w:rPr>
        <w:t>速度很快</w:t>
      </w:r>
      <w:r w:rsidR="00657491" w:rsidRPr="00657491">
        <w:t>。</w:t>
      </w:r>
    </w:p>
    <w:p w14:paraId="4870299C" w14:textId="06F93121" w:rsidR="00657491" w:rsidRPr="00657491" w:rsidRDefault="006349E6" w:rsidP="00657491">
      <w:pPr>
        <w:pStyle w:val="aff"/>
        <w:spacing w:after="0"/>
        <w:ind w:left="0" w:firstLine="480"/>
      </w:pPr>
      <w:r>
        <w:rPr>
          <w:rFonts w:hint="eastAsia"/>
        </w:rPr>
        <w:t>2</w:t>
      </w:r>
      <w:r>
        <w:rPr>
          <w:rFonts w:hint="eastAsia"/>
        </w:rPr>
        <w:t>、</w:t>
      </w:r>
      <w:r w:rsidR="00657491" w:rsidRPr="00657491">
        <w:t>LDAP</w:t>
      </w:r>
      <w:r w:rsidR="00910B1B">
        <w:t>可以很快地查询结果，写入数据</w:t>
      </w:r>
      <w:r w:rsidR="008B16AF">
        <w:t>较慢。</w:t>
      </w:r>
      <w:r w:rsidR="008B16AF">
        <w:rPr>
          <w:rFonts w:hint="eastAsia"/>
        </w:rPr>
        <w:t>不支持</w:t>
      </w:r>
      <w:r w:rsidR="00657491" w:rsidRPr="00657491">
        <w:t>事务处理、</w:t>
      </w:r>
      <w:r w:rsidR="002E03F1">
        <w:rPr>
          <w:rFonts w:hint="eastAsia"/>
        </w:rPr>
        <w:t>事务</w:t>
      </w:r>
      <w:r w:rsidR="008B16AF">
        <w:t>回滚等复杂</w:t>
      </w:r>
      <w:r w:rsidR="008B16AF">
        <w:rPr>
          <w:rFonts w:hint="eastAsia"/>
        </w:rPr>
        <w:t>操作，这也是它的组织形式决定的。</w:t>
      </w:r>
    </w:p>
    <w:p w14:paraId="11F912C7" w14:textId="77777777" w:rsidR="00657491" w:rsidRPr="00657491" w:rsidRDefault="006349E6" w:rsidP="00657491">
      <w:pPr>
        <w:pStyle w:val="aff"/>
        <w:spacing w:after="0"/>
        <w:ind w:left="0" w:firstLine="480"/>
      </w:pPr>
      <w:r>
        <w:rPr>
          <w:rFonts w:hint="eastAsia"/>
        </w:rPr>
        <w:t>3</w:t>
      </w:r>
      <w:r>
        <w:rPr>
          <w:rFonts w:hint="eastAsia"/>
        </w:rPr>
        <w:t>、</w:t>
      </w:r>
      <w:r w:rsidR="00657491" w:rsidRPr="00657491">
        <w:t>LDAP</w:t>
      </w:r>
      <w:r w:rsidR="00657491" w:rsidRPr="00657491">
        <w:t>提供了静态数据的快速查询方式。</w:t>
      </w:r>
    </w:p>
    <w:p w14:paraId="35ACB051" w14:textId="06EDDD51" w:rsidR="00657491" w:rsidRPr="00657491" w:rsidRDefault="006349E6" w:rsidP="00661457">
      <w:pPr>
        <w:pStyle w:val="aff"/>
        <w:spacing w:after="0"/>
        <w:ind w:left="0" w:firstLine="480"/>
      </w:pPr>
      <w:r>
        <w:rPr>
          <w:rFonts w:hint="eastAsia"/>
        </w:rPr>
        <w:t>4</w:t>
      </w:r>
      <w:r>
        <w:rPr>
          <w:rFonts w:hint="eastAsia"/>
        </w:rPr>
        <w:t>、</w:t>
      </w:r>
      <w:r w:rsidR="00657491" w:rsidRPr="00657491">
        <w:t>LDAP</w:t>
      </w:r>
      <w:r w:rsidR="00657491" w:rsidRPr="00657491">
        <w:t>使用</w:t>
      </w:r>
      <w:r w:rsidR="00657491" w:rsidRPr="00657491">
        <w:t>C</w:t>
      </w:r>
      <w:r w:rsidR="001751DC">
        <w:t>/</w:t>
      </w:r>
      <w:r w:rsidR="001751DC">
        <w:rPr>
          <w:rFonts w:hint="eastAsia"/>
        </w:rPr>
        <w:t>S</w:t>
      </w:r>
      <w:r w:rsidR="001751DC" w:rsidRPr="00657491">
        <w:t xml:space="preserve"> </w:t>
      </w:r>
      <w:r w:rsidR="00657491" w:rsidRPr="00657491">
        <w:t>模型，</w:t>
      </w:r>
      <w:r w:rsidR="00661457">
        <w:t>S</w:t>
      </w:r>
      <w:r w:rsidR="00661457">
        <w:rPr>
          <w:rFonts w:hint="eastAsia"/>
        </w:rPr>
        <w:t>端</w:t>
      </w:r>
      <w:r w:rsidR="00657491" w:rsidRPr="00657491">
        <w:t>存储数据，</w:t>
      </w:r>
      <w:r w:rsidR="00661457">
        <w:t>C</w:t>
      </w:r>
      <w:r w:rsidR="00661457">
        <w:rPr>
          <w:rFonts w:hint="eastAsia"/>
        </w:rPr>
        <w:t>端</w:t>
      </w:r>
      <w:r w:rsidR="00661457">
        <w:t>操作目录。</w:t>
      </w:r>
    </w:p>
    <w:p w14:paraId="3CF4EEB0" w14:textId="11FEBCF0" w:rsidR="00657491" w:rsidRPr="00657491" w:rsidRDefault="00661457" w:rsidP="00657491">
      <w:pPr>
        <w:pStyle w:val="aff"/>
        <w:spacing w:after="0"/>
        <w:ind w:left="0" w:firstLine="480"/>
      </w:pPr>
      <w:r>
        <w:rPr>
          <w:rFonts w:hint="eastAsia"/>
        </w:rPr>
        <w:t>5</w:t>
      </w:r>
      <w:r w:rsidR="006349E6">
        <w:rPr>
          <w:rFonts w:hint="eastAsia"/>
        </w:rPr>
        <w:t>、</w:t>
      </w:r>
      <w:r w:rsidR="00657491" w:rsidRPr="00657491">
        <w:t>LDAP</w:t>
      </w:r>
      <w:r w:rsidR="00657491" w:rsidRPr="00657491">
        <w:t>方便用户备份数据和恢复数据。</w:t>
      </w:r>
    </w:p>
    <w:p w14:paraId="1B75B8EC" w14:textId="77777777" w:rsidR="00657491" w:rsidRPr="00657491" w:rsidRDefault="00657491" w:rsidP="006349E6">
      <w:pPr>
        <w:pStyle w:val="aff"/>
        <w:spacing w:after="0"/>
        <w:ind w:left="0" w:firstLine="480"/>
      </w:pPr>
      <w:r w:rsidRPr="00657491">
        <w:t>使用</w:t>
      </w:r>
      <w:r w:rsidRPr="00657491">
        <w:t>LDAP</w:t>
      </w:r>
      <w:r w:rsidRPr="00657491">
        <w:t>服务器的主要好处在于：</w:t>
      </w:r>
    </w:p>
    <w:p w14:paraId="0E43E731" w14:textId="238D8C3D" w:rsidR="00657491" w:rsidRPr="00657491" w:rsidRDefault="00657491" w:rsidP="00657491">
      <w:pPr>
        <w:pStyle w:val="aff"/>
        <w:spacing w:after="0"/>
        <w:ind w:left="0" w:firstLine="480"/>
      </w:pPr>
      <w:r w:rsidRPr="00657491">
        <w:t>1</w:t>
      </w:r>
      <w:r w:rsidRPr="00657491">
        <w:t>、</w:t>
      </w:r>
      <w:r w:rsidR="00635748">
        <w:rPr>
          <w:rFonts w:hint="eastAsia"/>
        </w:rPr>
        <w:t>可以将</w:t>
      </w:r>
      <w:r w:rsidR="00635748">
        <w:rPr>
          <w:rFonts w:hint="eastAsia"/>
        </w:rPr>
        <w:t>LDAP</w:t>
      </w:r>
      <w:r w:rsidR="00635748">
        <w:rPr>
          <w:rFonts w:hint="eastAsia"/>
        </w:rPr>
        <w:t>作为</w:t>
      </w:r>
      <w:r w:rsidR="00635748" w:rsidRPr="00657491">
        <w:t>整个组织的信息</w:t>
      </w:r>
      <w:r w:rsidR="00635748">
        <w:rPr>
          <w:rFonts w:hint="eastAsia"/>
        </w:rPr>
        <w:t>的</w:t>
      </w:r>
      <w:r w:rsidR="00635748">
        <w:t>集中管理点。</w:t>
      </w:r>
      <w:r w:rsidR="00635748">
        <w:rPr>
          <w:rFonts w:hint="eastAsia"/>
        </w:rPr>
        <w:t>由</w:t>
      </w:r>
      <w:r w:rsidR="00635748">
        <w:rPr>
          <w:rFonts w:hint="eastAsia"/>
        </w:rPr>
        <w:t>LDAP</w:t>
      </w:r>
      <w:r w:rsidR="00635748">
        <w:rPr>
          <w:rFonts w:hint="eastAsia"/>
        </w:rPr>
        <w:t>统一管理</w:t>
      </w:r>
      <w:r w:rsidRPr="00657491">
        <w:t>。</w:t>
      </w:r>
    </w:p>
    <w:p w14:paraId="5E08F1C8" w14:textId="2CDD538B" w:rsidR="00657491" w:rsidRPr="00657491" w:rsidRDefault="00657491" w:rsidP="00657491">
      <w:pPr>
        <w:pStyle w:val="aff"/>
        <w:spacing w:after="0"/>
        <w:ind w:left="0" w:firstLine="480"/>
      </w:pPr>
      <w:r w:rsidRPr="00657491">
        <w:t>2</w:t>
      </w:r>
      <w:r w:rsidRPr="00657491">
        <w:t>、</w:t>
      </w:r>
      <w:r w:rsidR="00B3177F">
        <w:rPr>
          <w:rFonts w:hint="eastAsia"/>
        </w:rPr>
        <w:t>支持</w:t>
      </w:r>
      <w:r w:rsidRPr="00657491">
        <w:t>安全套接协议层（</w:t>
      </w:r>
      <w:r w:rsidRPr="00657491">
        <w:t>SSL</w:t>
      </w:r>
      <w:r w:rsidRPr="00657491">
        <w:t>）和传输层安全协议（</w:t>
      </w:r>
      <w:r w:rsidRPr="00657491">
        <w:t>TLS</w:t>
      </w:r>
      <w:r w:rsidRPr="00657491">
        <w:t>）</w:t>
      </w:r>
      <w:r w:rsidR="00B3177F">
        <w:rPr>
          <w:rFonts w:hint="eastAsia"/>
        </w:rPr>
        <w:t>等安全防护协议</w:t>
      </w:r>
      <w:r w:rsidRPr="00657491">
        <w:t>，</w:t>
      </w:r>
      <w:r w:rsidR="00B3177F">
        <w:rPr>
          <w:rFonts w:hint="eastAsia"/>
        </w:rPr>
        <w:t>LDAP</w:t>
      </w:r>
      <w:r w:rsidR="00B3177F">
        <w:rPr>
          <w:rFonts w:hint="eastAsia"/>
        </w:rPr>
        <w:t>使用这些安全协议可以很好的保护</w:t>
      </w:r>
      <w:r w:rsidR="008F5DF9">
        <w:rPr>
          <w:rFonts w:hint="eastAsia"/>
        </w:rPr>
        <w:t>重要</w:t>
      </w:r>
      <w:r w:rsidRPr="00657491">
        <w:t>信息</w:t>
      </w:r>
      <w:r w:rsidR="00E36C38">
        <w:t>，</w:t>
      </w:r>
      <w:r w:rsidR="00E36C38">
        <w:rPr>
          <w:rFonts w:hint="eastAsia"/>
        </w:rPr>
        <w:t>有效</w:t>
      </w:r>
      <w:r w:rsidR="004B3A76">
        <w:rPr>
          <w:rFonts w:hint="eastAsia"/>
        </w:rPr>
        <w:t>防止</w:t>
      </w:r>
      <w:r w:rsidR="002A4FDD">
        <w:rPr>
          <w:rFonts w:hint="eastAsia"/>
        </w:rPr>
        <w:t>信息在网络上泄露。</w:t>
      </w:r>
    </w:p>
    <w:p w14:paraId="18305B3A" w14:textId="4EBFC2B9" w:rsidR="00657491" w:rsidRPr="00657491" w:rsidRDefault="00657491" w:rsidP="00657491">
      <w:pPr>
        <w:pStyle w:val="aff"/>
        <w:spacing w:after="0"/>
        <w:ind w:left="0" w:firstLine="480"/>
      </w:pPr>
      <w:r w:rsidRPr="00657491">
        <w:t>3</w:t>
      </w:r>
      <w:r w:rsidRPr="00657491">
        <w:t>、</w:t>
      </w:r>
      <w:r w:rsidRPr="00657491">
        <w:t>LDAP</w:t>
      </w:r>
      <w:r w:rsidR="003E7C07">
        <w:rPr>
          <w:rFonts w:hint="eastAsia"/>
        </w:rPr>
        <w:t>支持</w:t>
      </w:r>
      <w:r w:rsidRPr="00657491">
        <w:t>多种任务</w:t>
      </w:r>
      <w:r w:rsidR="00AF50E6">
        <w:rPr>
          <w:rFonts w:hint="eastAsia"/>
        </w:rPr>
        <w:t>类型</w:t>
      </w:r>
      <w:r w:rsidRPr="00657491">
        <w:t>，如</w:t>
      </w:r>
      <w:r w:rsidR="003E7C07" w:rsidRPr="00657491">
        <w:t>应用配置存储</w:t>
      </w:r>
      <w:r w:rsidR="003E7C07">
        <w:rPr>
          <w:rFonts w:hint="eastAsia"/>
        </w:rPr>
        <w:t>、系统信息存储、</w:t>
      </w:r>
      <w:r w:rsidRPr="00657491">
        <w:t>用户认证、</w:t>
      </w:r>
      <w:r w:rsidR="003E7C07">
        <w:rPr>
          <w:rFonts w:hint="eastAsia"/>
        </w:rPr>
        <w:t>用户权限认证、</w:t>
      </w:r>
      <w:r w:rsidR="003E7C07">
        <w:t>资源追踪、组织演示</w:t>
      </w:r>
      <w:r w:rsidRPr="00657491">
        <w:t>等</w:t>
      </w:r>
      <w:r w:rsidR="003E7C07">
        <w:rPr>
          <w:rFonts w:hint="eastAsia"/>
        </w:rPr>
        <w:t>多种任务类型</w:t>
      </w:r>
      <w:r w:rsidRPr="00657491">
        <w:t>。</w:t>
      </w:r>
    </w:p>
    <w:p w14:paraId="1228842F" w14:textId="3082264A" w:rsidR="00657491" w:rsidRPr="00657491" w:rsidRDefault="00657491" w:rsidP="00657491">
      <w:pPr>
        <w:pStyle w:val="aff"/>
        <w:spacing w:after="0"/>
        <w:ind w:left="0" w:firstLine="480"/>
      </w:pPr>
      <w:r w:rsidRPr="00657491">
        <w:t>4</w:t>
      </w:r>
      <w:r w:rsidRPr="00657491">
        <w:t>、</w:t>
      </w:r>
      <w:r w:rsidRPr="00657491">
        <w:t>LDAP</w:t>
      </w:r>
      <w:r w:rsidR="001D3795">
        <w:t>通常</w:t>
      </w:r>
      <w:r w:rsidR="001D3795">
        <w:rPr>
          <w:rFonts w:hint="eastAsia"/>
        </w:rPr>
        <w:t>用于</w:t>
      </w:r>
      <w:r w:rsidR="001D3795">
        <w:t>单点登录</w:t>
      </w:r>
      <w:r w:rsidR="00A974B2">
        <w:rPr>
          <w:rFonts w:hint="eastAsia"/>
          <w:vertAlign w:val="superscript"/>
        </w:rPr>
        <w:t>[</w:t>
      </w:r>
      <w:r w:rsidR="009F7C14">
        <w:rPr>
          <w:rFonts w:hint="eastAsia"/>
          <w:vertAlign w:val="superscript"/>
        </w:rPr>
        <w:t>47</w:t>
      </w:r>
      <w:r w:rsidR="00A974B2">
        <w:rPr>
          <w:rFonts w:hint="eastAsia"/>
          <w:vertAlign w:val="superscript"/>
        </w:rPr>
        <w:t>]</w:t>
      </w:r>
      <w:r w:rsidR="00B02DEE">
        <w:rPr>
          <w:rFonts w:hint="eastAsia"/>
        </w:rPr>
        <w:t>，允许用户在多个服务上使用同一个密码</w:t>
      </w:r>
      <w:r w:rsidRPr="00657491">
        <w:t>。</w:t>
      </w:r>
    </w:p>
    <w:p w14:paraId="3763B6D2" w14:textId="77777777" w:rsidR="00657491" w:rsidRPr="003B2912" w:rsidRDefault="00334185" w:rsidP="003B2912">
      <w:pPr>
        <w:pStyle w:val="3"/>
      </w:pPr>
      <w:bookmarkStart w:id="78" w:name="_Toc475743673"/>
      <w:bookmarkStart w:id="79" w:name="_Toc475806801"/>
      <w:r w:rsidRPr="003B2912">
        <w:rPr>
          <w:rFonts w:hint="eastAsia"/>
        </w:rPr>
        <w:t>R</w:t>
      </w:r>
      <w:r w:rsidR="00657491" w:rsidRPr="003B2912">
        <w:t>EST API</w:t>
      </w:r>
      <w:bookmarkEnd w:id="78"/>
      <w:bookmarkEnd w:id="79"/>
    </w:p>
    <w:p w14:paraId="07697587" w14:textId="4D66DEBD" w:rsidR="00657491" w:rsidRPr="00657491" w:rsidRDefault="00657491" w:rsidP="00657491">
      <w:pPr>
        <w:pStyle w:val="aff"/>
        <w:spacing w:after="0"/>
        <w:ind w:left="0" w:firstLine="480"/>
      </w:pPr>
      <w:r w:rsidRPr="00657491">
        <w:rPr>
          <w:lang w:eastAsia="zh-TW"/>
        </w:rPr>
        <w:t>REST</w:t>
      </w:r>
      <w:r w:rsidRPr="00657491">
        <w:rPr>
          <w:lang w:eastAsia="zh-TW"/>
        </w:rPr>
        <w:t>是</w:t>
      </w:r>
      <w:r w:rsidRPr="00657491">
        <w:rPr>
          <w:lang w:eastAsia="zh-TW"/>
        </w:rPr>
        <w:t>Representational State Transfer</w:t>
      </w:r>
      <w:r w:rsidRPr="00657491">
        <w:rPr>
          <w:lang w:eastAsia="zh-TW"/>
        </w:rPr>
        <w:t>缩写，中文为表述性状态转移。它是一个设计架构风格，由</w:t>
      </w:r>
      <w:r w:rsidRPr="00657491">
        <w:rPr>
          <w:lang w:eastAsia="zh-TW"/>
        </w:rPr>
        <w:t>Roy T. Fielding</w:t>
      </w:r>
      <w:r w:rsidRPr="00657491">
        <w:rPr>
          <w:lang w:eastAsia="zh-TW"/>
        </w:rPr>
        <w:t>在其博士论文中提出。它专注于特定服务资源以及这些服务的表述形式。它代表了服务器上的一个特定管理项，资源的表述形式作为关键的信息抽象层。</w:t>
      </w:r>
      <w:r w:rsidR="00443503">
        <w:t>客户端</w:t>
      </w:r>
      <w:r w:rsidRPr="00657491">
        <w:t>执行标准的</w:t>
      </w:r>
      <w:r w:rsidRPr="00657491">
        <w:t>HTTP</w:t>
      </w:r>
      <w:r w:rsidRPr="00657491">
        <w:t>方法，如</w:t>
      </w:r>
      <w:r w:rsidRPr="00657491">
        <w:t>GET</w:t>
      </w:r>
      <w:r w:rsidRPr="00657491">
        <w:t>、</w:t>
      </w:r>
      <w:r w:rsidRPr="00657491">
        <w:t>POST</w:t>
      </w:r>
      <w:r w:rsidRPr="00657491">
        <w:t>方法等</w:t>
      </w:r>
      <w:r w:rsidR="00443503">
        <w:t>向服务器</w:t>
      </w:r>
      <w:r w:rsidR="00443503" w:rsidRPr="00657491">
        <w:t>发送请求</w:t>
      </w:r>
      <w:r w:rsidRPr="00657491">
        <w:t>。客户端和</w:t>
      </w:r>
      <w:r w:rsidR="002928FD">
        <w:t>服务器</w:t>
      </w:r>
      <w:r w:rsidR="002928FD">
        <w:rPr>
          <w:rFonts w:hint="eastAsia"/>
        </w:rPr>
        <w:t>之间</w:t>
      </w:r>
      <w:r w:rsidRPr="00657491">
        <w:t>无状态的</w:t>
      </w:r>
      <w:r w:rsidR="002928FD">
        <w:rPr>
          <w:rFonts w:hint="eastAsia"/>
        </w:rPr>
        <w:t>通讯</w:t>
      </w:r>
      <w:r w:rsidRPr="00657491">
        <w:t>，</w:t>
      </w:r>
      <w:r w:rsidR="002928FD">
        <w:rPr>
          <w:rFonts w:hint="eastAsia"/>
        </w:rPr>
        <w:t>由客户端发出的</w:t>
      </w:r>
      <w:r w:rsidRPr="00657491">
        <w:t>每个请求</w:t>
      </w:r>
      <w:r w:rsidR="002928FD">
        <w:rPr>
          <w:rFonts w:hint="eastAsia"/>
        </w:rPr>
        <w:t>必须</w:t>
      </w:r>
      <w:r w:rsidR="002928FD">
        <w:t>包括为了完成此请求所需的所有信息，</w:t>
      </w:r>
      <w:r w:rsidR="002928FD">
        <w:rPr>
          <w:rFonts w:hint="eastAsia"/>
        </w:rPr>
        <w:t>并且此请求</w:t>
      </w:r>
      <w:r w:rsidRPr="00657491">
        <w:t>其他请求相互独立、互不影响</w:t>
      </w:r>
      <w:r w:rsidRPr="00657491">
        <w:t xml:space="preserve"> </w:t>
      </w:r>
      <w:r w:rsidRPr="00657491">
        <w:t>。</w:t>
      </w:r>
    </w:p>
    <w:p w14:paraId="73CE6A59" w14:textId="77777777" w:rsidR="00657491" w:rsidRPr="00657491" w:rsidRDefault="00657491" w:rsidP="00657491">
      <w:pPr>
        <w:pStyle w:val="aff"/>
        <w:spacing w:after="0"/>
        <w:ind w:left="0" w:firstLine="480"/>
      </w:pPr>
      <w:r w:rsidRPr="00657491">
        <w:t>REST</w:t>
      </w:r>
      <w:r w:rsidRPr="00657491">
        <w:t>的设计约束有以下几项：</w:t>
      </w:r>
      <w:r w:rsidRPr="00657491">
        <w:t>1</w:t>
      </w:r>
      <w:r w:rsidRPr="00657491">
        <w:t>、所有事物都被抽象为资源；</w:t>
      </w:r>
      <w:r w:rsidRPr="00657491">
        <w:t>2</w:t>
      </w:r>
      <w:r w:rsidRPr="00657491">
        <w:t>、每个有唯一的资源标识符</w:t>
      </w:r>
      <w:r w:rsidRPr="00657491">
        <w:t>URI</w:t>
      </w:r>
      <w:r w:rsidRPr="00657491">
        <w:t>；</w:t>
      </w:r>
      <w:r w:rsidRPr="00657491">
        <w:t>3</w:t>
      </w:r>
      <w:r w:rsidRPr="00657491">
        <w:t>、对资源进行操作时使用统一的接口；</w:t>
      </w:r>
      <w:r w:rsidRPr="00657491">
        <w:t>4</w:t>
      </w:r>
      <w:r w:rsidRPr="00657491">
        <w:t>、以资源的表示来处理资源；</w:t>
      </w:r>
      <w:r w:rsidRPr="00657491">
        <w:t>5</w:t>
      </w:r>
      <w:r w:rsidRPr="00657491">
        <w:t>、消息都具有描述性；</w:t>
      </w:r>
      <w:r w:rsidRPr="00657491">
        <w:t>6</w:t>
      </w:r>
      <w:r w:rsidRPr="00657491">
        <w:t>、所有的交互都是无状态的。</w:t>
      </w:r>
    </w:p>
    <w:p w14:paraId="50D2BBE9" w14:textId="77777777" w:rsidR="00657491" w:rsidRPr="00657491" w:rsidRDefault="00C0139E" w:rsidP="00657491">
      <w:pPr>
        <w:pStyle w:val="aff"/>
        <w:spacing w:after="0"/>
        <w:ind w:left="0" w:firstLine="480"/>
      </w:pPr>
      <w:r>
        <w:rPr>
          <w:noProof/>
        </w:rPr>
        <w:lastRenderedPageBreak/>
        <w:drawing>
          <wp:anchor distT="0" distB="0" distL="114300" distR="114300" simplePos="0" relativeHeight="251645952" behindDoc="0" locked="0" layoutInCell="1" allowOverlap="1" wp14:anchorId="5748B5DC" wp14:editId="3FB5A159">
            <wp:simplePos x="0" y="0"/>
            <wp:positionH relativeFrom="margin">
              <wp:align>right</wp:align>
            </wp:positionH>
            <wp:positionV relativeFrom="paragraph">
              <wp:posOffset>351790</wp:posOffset>
            </wp:positionV>
            <wp:extent cx="5334000" cy="2100580"/>
            <wp:effectExtent l="0" t="0" r="0" b="0"/>
            <wp:wrapTopAndBottom/>
            <wp:docPr id="38" name="officeArt object" descr="API 进入点和 API 访问的资源集合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API 进入点和 API 访问的资源集合的关系"/>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210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491" w:rsidRPr="00657491">
        <w:t>RHEV</w:t>
      </w:r>
      <w:r w:rsidR="00657491" w:rsidRPr="00657491">
        <w:t>采用</w:t>
      </w:r>
      <w:r w:rsidR="00657491" w:rsidRPr="00657491">
        <w:t>REST</w:t>
      </w:r>
      <w:r w:rsidR="00C856DE">
        <w:t>的设计风格，</w:t>
      </w:r>
      <w:r w:rsidR="00657491" w:rsidRPr="00657491">
        <w:t xml:space="preserve">API </w:t>
      </w:r>
      <w:r w:rsidR="00657491" w:rsidRPr="00657491">
        <w:t>进入点和</w:t>
      </w:r>
      <w:r w:rsidR="00657491" w:rsidRPr="00657491">
        <w:t xml:space="preserve"> API </w:t>
      </w:r>
      <w:r w:rsidR="00657491" w:rsidRPr="00657491">
        <w:t>访问的资源集合的关系。</w:t>
      </w:r>
    </w:p>
    <w:p w14:paraId="3F7FC2EB" w14:textId="77777777" w:rsidR="00C856DE" w:rsidRPr="00657491" w:rsidRDefault="00C856DE" w:rsidP="00DD746A">
      <w:pPr>
        <w:pStyle w:val="af2"/>
        <w:ind w:firstLine="420"/>
      </w:pPr>
      <w:bookmarkStart w:id="80" w:name="_Toc471846154"/>
      <w:r>
        <w:rPr>
          <w:rFonts w:hint="eastAsia"/>
        </w:rPr>
        <w:t>图</w:t>
      </w:r>
      <w:r>
        <w:rPr>
          <w:rFonts w:hint="eastAsia"/>
        </w:rPr>
        <w:t>2.</w:t>
      </w:r>
      <w:r w:rsidR="004C6563">
        <w:rPr>
          <w:rFonts w:hint="eastAsia"/>
        </w:rPr>
        <w:t>6</w:t>
      </w:r>
      <w:r>
        <w:t xml:space="preserve"> </w:t>
      </w:r>
      <w:r w:rsidRPr="00657491">
        <w:t xml:space="preserve">API </w:t>
      </w:r>
      <w:r w:rsidRPr="00657491">
        <w:t>进入点和</w:t>
      </w:r>
      <w:r w:rsidRPr="00657491">
        <w:t xml:space="preserve"> API </w:t>
      </w:r>
      <w:r w:rsidRPr="00657491">
        <w:t>访问的资源集合的关系</w:t>
      </w:r>
      <w:bookmarkEnd w:id="80"/>
    </w:p>
    <w:p w14:paraId="23659314" w14:textId="28B49563" w:rsidR="00657491" w:rsidRDefault="00657491" w:rsidP="00657491">
      <w:pPr>
        <w:pStyle w:val="aff"/>
        <w:spacing w:after="0"/>
        <w:ind w:left="0" w:firstLine="480"/>
      </w:pPr>
      <w:r w:rsidRPr="00657491">
        <w:t>访问进入点会获得</w:t>
      </w:r>
      <w:r w:rsidRPr="00657491">
        <w:t xml:space="preserve"> API </w:t>
      </w:r>
      <w:r w:rsidRPr="00657491">
        <w:t>可以使用的资源集合的</w:t>
      </w:r>
      <w:r w:rsidRPr="00657491">
        <w:t> link</w:t>
      </w:r>
      <w:r w:rsidRPr="00657491">
        <w:t>（连接）项和</w:t>
      </w:r>
      <w:r w:rsidRPr="00657491">
        <w:t xml:space="preserve"> URI</w:t>
      </w:r>
      <w:r w:rsidRPr="00657491">
        <w:t>，每个集合都使用关系类型来指定客户端需要的</w:t>
      </w:r>
      <w:r w:rsidRPr="00657491">
        <w:t xml:space="preserve"> URI</w:t>
      </w:r>
      <w:r w:rsidRPr="00657491">
        <w:t>。</w:t>
      </w:r>
      <w:r w:rsidRPr="00657491">
        <w:t xml:space="preserve">link </w:t>
      </w:r>
      <w:r w:rsidRPr="00657491">
        <w:t>项也为特定集合包括了一组</w:t>
      </w:r>
      <w:r w:rsidRPr="00657491">
        <w:t xml:space="preserve"> search URI</w:t>
      </w:r>
      <w:r w:rsidRPr="00657491">
        <w:t>，这些</w:t>
      </w:r>
      <w:r w:rsidRPr="00657491">
        <w:t xml:space="preserve"> URI </w:t>
      </w:r>
      <w:r w:rsidRPr="00657491">
        <w:t>使用</w:t>
      </w:r>
      <w:r w:rsidRPr="00657491">
        <w:t xml:space="preserve"> URI </w:t>
      </w:r>
      <w:r w:rsidRPr="00657491">
        <w:t>模板来集成搜索查询。</w:t>
      </w:r>
      <w:r w:rsidRPr="00657491">
        <w:t xml:space="preserve">URI </w:t>
      </w:r>
      <w:r w:rsidRPr="00657491">
        <w:t>模板的目的是接受使用查询参数的自然</w:t>
      </w:r>
      <w:r w:rsidRPr="00657491">
        <w:t xml:space="preserve"> HTTP </w:t>
      </w:r>
      <w:r w:rsidR="002928FD">
        <w:t>特征的查询表述。客户端不需</w:t>
      </w:r>
      <w:r w:rsidRPr="00657491">
        <w:t>预先知道</w:t>
      </w:r>
      <w:r w:rsidRPr="00657491">
        <w:t xml:space="preserve"> URI </w:t>
      </w:r>
      <w:r w:rsidRPr="00657491">
        <w:t>的结构，</w:t>
      </w:r>
      <w:r w:rsidR="002928FD">
        <w:rPr>
          <w:rFonts w:hint="eastAsia"/>
        </w:rPr>
        <w:t>只需通过</w:t>
      </w:r>
      <w:r w:rsidRPr="00657491">
        <w:t xml:space="preserve">URI </w:t>
      </w:r>
      <w:r w:rsidR="002928FD">
        <w:t>模板库来访问。</w:t>
      </w:r>
      <w:r w:rsidRPr="00657491">
        <w:t>每个搜索查询</w:t>
      </w:r>
      <w:r w:rsidRPr="00657491">
        <w:t xml:space="preserve"> URI </w:t>
      </w:r>
      <w:r w:rsidRPr="00657491">
        <w:t>模板都使用关系类型来代表（格式是</w:t>
      </w:r>
      <w:r w:rsidRPr="00657491">
        <w:t>"collection</w:t>
      </w:r>
      <w:r w:rsidR="001751DC">
        <w:t>/</w:t>
      </w:r>
      <w:r w:rsidRPr="00657491">
        <w:t>search"</w:t>
      </w:r>
      <w:r w:rsidRPr="00657491">
        <w:t>）。</w:t>
      </w:r>
      <w:r w:rsidRPr="00657491">
        <w:t xml:space="preserve"> </w:t>
      </w:r>
    </w:p>
    <w:p w14:paraId="0AC83AB7" w14:textId="0ECD3877" w:rsidR="009A02C6" w:rsidRPr="00657491" w:rsidRDefault="009A02C6" w:rsidP="00612BC8">
      <w:pPr>
        <w:pStyle w:val="aff4"/>
        <w:ind w:firstLine="420"/>
      </w:pPr>
      <w:bookmarkStart w:id="81" w:name="_Toc471846183"/>
      <w:r>
        <w:rPr>
          <w:rFonts w:hint="eastAsia"/>
        </w:rPr>
        <w:t>表</w:t>
      </w:r>
      <w:r>
        <w:rPr>
          <w:rFonts w:hint="eastAsia"/>
        </w:rPr>
        <w:t>2.1</w:t>
      </w:r>
      <w:r>
        <w:t>搜索查询</w:t>
      </w:r>
      <w:r>
        <w:t xml:space="preserve"> URI </w:t>
      </w:r>
      <w:r>
        <w:t>相关的关系</w:t>
      </w:r>
      <w:bookmarkEnd w:id="81"/>
    </w:p>
    <w:tbl>
      <w:tblPr>
        <w:tblW w:w="8592" w:type="dxa"/>
        <w:tblBorders>
          <w:top w:val="single" w:sz="4" w:space="0" w:color="7F7F7F"/>
          <w:bottom w:val="single" w:sz="4" w:space="0" w:color="7F7F7F"/>
        </w:tblBorders>
        <w:tblLayout w:type="fixed"/>
        <w:tblLook w:val="04A0" w:firstRow="1" w:lastRow="0" w:firstColumn="1" w:lastColumn="0" w:noHBand="0" w:noVBand="1"/>
      </w:tblPr>
      <w:tblGrid>
        <w:gridCol w:w="4820"/>
        <w:gridCol w:w="3772"/>
      </w:tblGrid>
      <w:tr w:rsidR="00657491" w:rsidRPr="00657491" w14:paraId="2AF60588" w14:textId="77777777" w:rsidTr="00FF76F9">
        <w:trPr>
          <w:trHeight w:val="360"/>
        </w:trPr>
        <w:tc>
          <w:tcPr>
            <w:tcW w:w="4820" w:type="dxa"/>
            <w:tcBorders>
              <w:bottom w:val="single" w:sz="4" w:space="0" w:color="7F7F7F"/>
            </w:tcBorders>
            <w:shd w:val="clear" w:color="auto" w:fill="auto"/>
          </w:tcPr>
          <w:p w14:paraId="3E8126CB" w14:textId="77777777"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关系</w:t>
            </w:r>
          </w:p>
        </w:tc>
        <w:tc>
          <w:tcPr>
            <w:tcW w:w="3772" w:type="dxa"/>
            <w:tcBorders>
              <w:bottom w:val="single" w:sz="4" w:space="0" w:color="7F7F7F"/>
            </w:tcBorders>
            <w:shd w:val="clear" w:color="auto" w:fill="auto"/>
          </w:tcPr>
          <w:p w14:paraId="7BBA08F1" w14:textId="77777777"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描述</w:t>
            </w:r>
          </w:p>
        </w:tc>
      </w:tr>
      <w:tr w:rsidR="00657491" w:rsidRPr="00657491" w14:paraId="21A82FC3" w14:textId="77777777" w:rsidTr="00FF76F9">
        <w:trPr>
          <w:trHeight w:val="430"/>
        </w:trPr>
        <w:tc>
          <w:tcPr>
            <w:tcW w:w="4820" w:type="dxa"/>
            <w:tcBorders>
              <w:top w:val="single" w:sz="4" w:space="0" w:color="7F7F7F"/>
              <w:bottom w:val="single" w:sz="4" w:space="0" w:color="7F7F7F"/>
            </w:tcBorders>
            <w:shd w:val="clear" w:color="auto" w:fill="auto"/>
          </w:tcPr>
          <w:p w14:paraId="3B3EEF2C" w14:textId="35C8B01D"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datacenters</w:t>
            </w:r>
            <w:r w:rsidR="001751DC">
              <w:rPr>
                <w:b/>
                <w:bCs/>
              </w:rPr>
              <w:t>/</w:t>
            </w:r>
            <w:r w:rsidRPr="00FF76F9">
              <w:rPr>
                <w:b/>
                <w:bCs/>
              </w:rPr>
              <w:t>search</w:t>
            </w:r>
          </w:p>
        </w:tc>
        <w:tc>
          <w:tcPr>
            <w:tcW w:w="3772" w:type="dxa"/>
            <w:tcBorders>
              <w:top w:val="single" w:sz="4" w:space="0" w:color="7F7F7F"/>
              <w:bottom w:val="single" w:sz="4" w:space="0" w:color="7F7F7F"/>
            </w:tcBorders>
            <w:shd w:val="clear" w:color="auto" w:fill="auto"/>
          </w:tcPr>
          <w:p w14:paraId="786A50BC"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查询数据库</w:t>
            </w:r>
          </w:p>
        </w:tc>
      </w:tr>
      <w:tr w:rsidR="00657491" w:rsidRPr="00657491" w14:paraId="08D39186" w14:textId="77777777" w:rsidTr="00FF76F9">
        <w:trPr>
          <w:trHeight w:val="444"/>
        </w:trPr>
        <w:tc>
          <w:tcPr>
            <w:tcW w:w="4820" w:type="dxa"/>
            <w:shd w:val="clear" w:color="auto" w:fill="auto"/>
          </w:tcPr>
          <w:p w14:paraId="4C3D223B" w14:textId="330C05C1"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clusters</w:t>
            </w:r>
            <w:r w:rsidR="001751DC">
              <w:rPr>
                <w:b/>
                <w:bCs/>
              </w:rPr>
              <w:t>/</w:t>
            </w:r>
            <w:r w:rsidRPr="00FF76F9">
              <w:rPr>
                <w:b/>
                <w:bCs/>
              </w:rPr>
              <w:t>search</w:t>
            </w:r>
          </w:p>
        </w:tc>
        <w:tc>
          <w:tcPr>
            <w:tcW w:w="3772" w:type="dxa"/>
            <w:shd w:val="clear" w:color="auto" w:fill="auto"/>
          </w:tcPr>
          <w:p w14:paraId="60571BD5"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查询主机集群</w:t>
            </w:r>
          </w:p>
        </w:tc>
      </w:tr>
      <w:tr w:rsidR="00657491" w:rsidRPr="00657491" w14:paraId="21879965" w14:textId="77777777" w:rsidTr="00FF76F9">
        <w:trPr>
          <w:trHeight w:val="444"/>
        </w:trPr>
        <w:tc>
          <w:tcPr>
            <w:tcW w:w="4820" w:type="dxa"/>
            <w:tcBorders>
              <w:top w:val="single" w:sz="4" w:space="0" w:color="7F7F7F"/>
              <w:bottom w:val="single" w:sz="4" w:space="0" w:color="7F7F7F"/>
            </w:tcBorders>
            <w:shd w:val="clear" w:color="auto" w:fill="auto"/>
          </w:tcPr>
          <w:p w14:paraId="37827EAC" w14:textId="59F0F501"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storagedomains</w:t>
            </w:r>
            <w:r w:rsidR="001751DC">
              <w:rPr>
                <w:b/>
                <w:bCs/>
              </w:rPr>
              <w:t>/</w:t>
            </w:r>
            <w:r w:rsidRPr="00FF76F9">
              <w:rPr>
                <w:b/>
                <w:bCs/>
              </w:rPr>
              <w:t>search</w:t>
            </w:r>
          </w:p>
        </w:tc>
        <w:tc>
          <w:tcPr>
            <w:tcW w:w="3772" w:type="dxa"/>
            <w:tcBorders>
              <w:top w:val="single" w:sz="4" w:space="0" w:color="7F7F7F"/>
              <w:bottom w:val="single" w:sz="4" w:space="0" w:color="7F7F7F"/>
            </w:tcBorders>
            <w:shd w:val="clear" w:color="auto" w:fill="auto"/>
          </w:tcPr>
          <w:p w14:paraId="244260C8"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查询存储域</w:t>
            </w:r>
          </w:p>
        </w:tc>
      </w:tr>
      <w:tr w:rsidR="00657491" w:rsidRPr="00657491" w14:paraId="4316FC27" w14:textId="77777777" w:rsidTr="00FF76F9">
        <w:trPr>
          <w:trHeight w:val="444"/>
        </w:trPr>
        <w:tc>
          <w:tcPr>
            <w:tcW w:w="4820" w:type="dxa"/>
            <w:shd w:val="clear" w:color="auto" w:fill="auto"/>
          </w:tcPr>
          <w:p w14:paraId="6A148F21" w14:textId="2BE76DAB"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hosts</w:t>
            </w:r>
            <w:r w:rsidR="001751DC">
              <w:rPr>
                <w:b/>
                <w:bCs/>
              </w:rPr>
              <w:t>/</w:t>
            </w:r>
            <w:r w:rsidRPr="00FF76F9">
              <w:rPr>
                <w:b/>
                <w:bCs/>
              </w:rPr>
              <w:t>search</w:t>
            </w:r>
          </w:p>
        </w:tc>
        <w:tc>
          <w:tcPr>
            <w:tcW w:w="3772" w:type="dxa"/>
            <w:shd w:val="clear" w:color="auto" w:fill="auto"/>
          </w:tcPr>
          <w:p w14:paraId="31C3E438"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查询主机</w:t>
            </w:r>
          </w:p>
        </w:tc>
      </w:tr>
      <w:tr w:rsidR="00657491" w:rsidRPr="00657491" w14:paraId="12EE32E8" w14:textId="77777777" w:rsidTr="00FF76F9">
        <w:trPr>
          <w:trHeight w:val="444"/>
        </w:trPr>
        <w:tc>
          <w:tcPr>
            <w:tcW w:w="4820" w:type="dxa"/>
            <w:tcBorders>
              <w:top w:val="single" w:sz="4" w:space="0" w:color="7F7F7F"/>
              <w:bottom w:val="single" w:sz="4" w:space="0" w:color="7F7F7F"/>
            </w:tcBorders>
            <w:shd w:val="clear" w:color="auto" w:fill="auto"/>
          </w:tcPr>
          <w:p w14:paraId="63D44CC4" w14:textId="05F2C0EA" w:rsidR="00657491" w:rsidRPr="00FF76F9" w:rsidRDefault="000008C2" w:rsidP="00FF76F9">
            <w:pPr>
              <w:pStyle w:val="aff"/>
              <w:pBdr>
                <w:top w:val="nil"/>
                <w:left w:val="nil"/>
                <w:bottom w:val="nil"/>
                <w:right w:val="nil"/>
                <w:between w:val="nil"/>
                <w:bar w:val="nil"/>
              </w:pBdr>
              <w:spacing w:after="0"/>
              <w:ind w:left="0" w:firstLine="482"/>
              <w:rPr>
                <w:b/>
                <w:bCs/>
              </w:rPr>
            </w:pPr>
            <w:r>
              <w:rPr>
                <w:b/>
                <w:bCs/>
              </w:rPr>
              <w:t>VM</w:t>
            </w:r>
            <w:r w:rsidR="00657491" w:rsidRPr="00FF76F9">
              <w:rPr>
                <w:b/>
                <w:bCs/>
              </w:rPr>
              <w:t>s</w:t>
            </w:r>
            <w:r w:rsidR="001751DC">
              <w:rPr>
                <w:b/>
                <w:bCs/>
              </w:rPr>
              <w:t>/</w:t>
            </w:r>
            <w:r w:rsidR="00657491" w:rsidRPr="00FF76F9">
              <w:rPr>
                <w:b/>
                <w:bCs/>
              </w:rPr>
              <w:t>search</w:t>
            </w:r>
          </w:p>
        </w:tc>
        <w:tc>
          <w:tcPr>
            <w:tcW w:w="3772" w:type="dxa"/>
            <w:tcBorders>
              <w:top w:val="single" w:sz="4" w:space="0" w:color="7F7F7F"/>
              <w:bottom w:val="single" w:sz="4" w:space="0" w:color="7F7F7F"/>
            </w:tcBorders>
            <w:shd w:val="clear" w:color="auto" w:fill="auto"/>
          </w:tcPr>
          <w:p w14:paraId="6291EAEB"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查询虚拟机</w:t>
            </w:r>
          </w:p>
        </w:tc>
      </w:tr>
      <w:tr w:rsidR="00657491" w:rsidRPr="00657491" w14:paraId="0470516E" w14:textId="77777777" w:rsidTr="00FF76F9">
        <w:trPr>
          <w:trHeight w:val="340"/>
        </w:trPr>
        <w:tc>
          <w:tcPr>
            <w:tcW w:w="4820" w:type="dxa"/>
            <w:shd w:val="clear" w:color="auto" w:fill="auto"/>
          </w:tcPr>
          <w:p w14:paraId="5723B995" w14:textId="293B4D8A"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disks</w:t>
            </w:r>
            <w:r w:rsidR="001751DC">
              <w:rPr>
                <w:b/>
                <w:bCs/>
              </w:rPr>
              <w:t>/</w:t>
            </w:r>
            <w:r w:rsidRPr="00FF76F9">
              <w:rPr>
                <w:b/>
                <w:bCs/>
              </w:rPr>
              <w:t>search</w:t>
            </w:r>
          </w:p>
        </w:tc>
        <w:tc>
          <w:tcPr>
            <w:tcW w:w="3772" w:type="dxa"/>
            <w:shd w:val="clear" w:color="auto" w:fill="auto"/>
          </w:tcPr>
          <w:p w14:paraId="10937807"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查询磁盘</w:t>
            </w:r>
          </w:p>
        </w:tc>
      </w:tr>
      <w:tr w:rsidR="00657491" w:rsidRPr="00657491" w14:paraId="570649DA" w14:textId="77777777" w:rsidTr="00FF76F9">
        <w:trPr>
          <w:trHeight w:val="340"/>
        </w:trPr>
        <w:tc>
          <w:tcPr>
            <w:tcW w:w="4820" w:type="dxa"/>
            <w:tcBorders>
              <w:top w:val="single" w:sz="4" w:space="0" w:color="7F7F7F"/>
              <w:bottom w:val="single" w:sz="4" w:space="0" w:color="7F7F7F"/>
            </w:tcBorders>
            <w:shd w:val="clear" w:color="auto" w:fill="auto"/>
          </w:tcPr>
          <w:p w14:paraId="63F094DE" w14:textId="6C655B04" w:rsidR="00657491" w:rsidRPr="00FF76F9" w:rsidRDefault="002D05A8" w:rsidP="002D05A8">
            <w:pPr>
              <w:pStyle w:val="aff"/>
              <w:pBdr>
                <w:top w:val="nil"/>
                <w:left w:val="nil"/>
                <w:bottom w:val="nil"/>
                <w:right w:val="nil"/>
                <w:between w:val="nil"/>
                <w:bar w:val="nil"/>
              </w:pBdr>
              <w:spacing w:after="0"/>
              <w:ind w:left="0" w:firstLine="482"/>
              <w:rPr>
                <w:b/>
                <w:bCs/>
              </w:rPr>
            </w:pPr>
            <w:r>
              <w:rPr>
                <w:rFonts w:hint="eastAsia"/>
                <w:b/>
                <w:bCs/>
              </w:rPr>
              <w:t>template</w:t>
            </w:r>
            <w:r w:rsidR="00657491" w:rsidRPr="00FF76F9">
              <w:rPr>
                <w:b/>
                <w:bCs/>
              </w:rPr>
              <w:t>s</w:t>
            </w:r>
            <w:r w:rsidR="001751DC">
              <w:rPr>
                <w:b/>
                <w:bCs/>
              </w:rPr>
              <w:t>/</w:t>
            </w:r>
            <w:r w:rsidR="00657491" w:rsidRPr="00FF76F9">
              <w:rPr>
                <w:b/>
                <w:bCs/>
              </w:rPr>
              <w:t>search</w:t>
            </w:r>
          </w:p>
        </w:tc>
        <w:tc>
          <w:tcPr>
            <w:tcW w:w="3772" w:type="dxa"/>
            <w:tcBorders>
              <w:top w:val="single" w:sz="4" w:space="0" w:color="7F7F7F"/>
              <w:bottom w:val="single" w:sz="4" w:space="0" w:color="7F7F7F"/>
            </w:tcBorders>
            <w:shd w:val="clear" w:color="auto" w:fill="auto"/>
          </w:tcPr>
          <w:p w14:paraId="1F8BF36C"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查询模板</w:t>
            </w:r>
          </w:p>
        </w:tc>
      </w:tr>
      <w:tr w:rsidR="00657491" w:rsidRPr="00657491" w14:paraId="49C6A324" w14:textId="77777777" w:rsidTr="00FF76F9">
        <w:trPr>
          <w:trHeight w:val="340"/>
        </w:trPr>
        <w:tc>
          <w:tcPr>
            <w:tcW w:w="4820" w:type="dxa"/>
            <w:shd w:val="clear" w:color="auto" w:fill="auto"/>
          </w:tcPr>
          <w:p w14:paraId="274C254F" w14:textId="354961F6" w:rsidR="00657491" w:rsidRPr="00FF76F9" w:rsidRDefault="000008C2" w:rsidP="00FF76F9">
            <w:pPr>
              <w:pStyle w:val="aff"/>
              <w:pBdr>
                <w:top w:val="nil"/>
                <w:left w:val="nil"/>
                <w:bottom w:val="nil"/>
                <w:right w:val="nil"/>
                <w:between w:val="nil"/>
                <w:bar w:val="nil"/>
              </w:pBdr>
              <w:spacing w:after="0"/>
              <w:ind w:left="0" w:firstLine="482"/>
              <w:rPr>
                <w:b/>
                <w:bCs/>
              </w:rPr>
            </w:pPr>
            <w:r>
              <w:rPr>
                <w:b/>
                <w:bCs/>
              </w:rPr>
              <w:t>VM</w:t>
            </w:r>
            <w:r w:rsidR="00657491" w:rsidRPr="00FF76F9">
              <w:rPr>
                <w:b/>
                <w:bCs/>
              </w:rPr>
              <w:t xml:space="preserve"> Pools</w:t>
            </w:r>
            <w:r w:rsidR="001751DC">
              <w:rPr>
                <w:b/>
                <w:bCs/>
              </w:rPr>
              <w:t>/</w:t>
            </w:r>
            <w:r w:rsidR="00657491" w:rsidRPr="00FF76F9">
              <w:rPr>
                <w:b/>
                <w:bCs/>
              </w:rPr>
              <w:t>search</w:t>
            </w:r>
          </w:p>
        </w:tc>
        <w:tc>
          <w:tcPr>
            <w:tcW w:w="3772" w:type="dxa"/>
            <w:shd w:val="clear" w:color="auto" w:fill="auto"/>
          </w:tcPr>
          <w:p w14:paraId="2F401DDE"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查询虚拟机池</w:t>
            </w:r>
          </w:p>
        </w:tc>
      </w:tr>
      <w:tr w:rsidR="00657491" w:rsidRPr="00657491" w14:paraId="22A4FD49" w14:textId="77777777" w:rsidTr="00FF76F9">
        <w:trPr>
          <w:trHeight w:val="340"/>
        </w:trPr>
        <w:tc>
          <w:tcPr>
            <w:tcW w:w="4820" w:type="dxa"/>
            <w:tcBorders>
              <w:top w:val="single" w:sz="4" w:space="0" w:color="7F7F7F"/>
              <w:bottom w:val="single" w:sz="4" w:space="0" w:color="7F7F7F"/>
            </w:tcBorders>
            <w:shd w:val="clear" w:color="auto" w:fill="auto"/>
          </w:tcPr>
          <w:p w14:paraId="646D7F95" w14:textId="038AD50F"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events</w:t>
            </w:r>
            <w:r w:rsidR="001751DC">
              <w:rPr>
                <w:b/>
                <w:bCs/>
              </w:rPr>
              <w:t>/</w:t>
            </w:r>
            <w:r w:rsidRPr="00FF76F9">
              <w:rPr>
                <w:b/>
                <w:bCs/>
              </w:rPr>
              <w:t>search</w:t>
            </w:r>
          </w:p>
        </w:tc>
        <w:tc>
          <w:tcPr>
            <w:tcW w:w="3772" w:type="dxa"/>
            <w:tcBorders>
              <w:top w:val="single" w:sz="4" w:space="0" w:color="7F7F7F"/>
              <w:bottom w:val="single" w:sz="4" w:space="0" w:color="7F7F7F"/>
            </w:tcBorders>
            <w:shd w:val="clear" w:color="auto" w:fill="auto"/>
          </w:tcPr>
          <w:p w14:paraId="57C4595C"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查询事件</w:t>
            </w:r>
          </w:p>
        </w:tc>
      </w:tr>
      <w:tr w:rsidR="00657491" w:rsidRPr="00657491" w14:paraId="058C6A7F" w14:textId="77777777" w:rsidTr="00FF76F9">
        <w:trPr>
          <w:trHeight w:val="350"/>
        </w:trPr>
        <w:tc>
          <w:tcPr>
            <w:tcW w:w="4820" w:type="dxa"/>
            <w:shd w:val="clear" w:color="auto" w:fill="auto"/>
          </w:tcPr>
          <w:p w14:paraId="2E958B59" w14:textId="5A3F7798" w:rsidR="00657491" w:rsidRPr="00FF76F9" w:rsidRDefault="00657491" w:rsidP="00FF76F9">
            <w:pPr>
              <w:pStyle w:val="aff"/>
              <w:pBdr>
                <w:top w:val="nil"/>
                <w:left w:val="nil"/>
                <w:bottom w:val="nil"/>
                <w:right w:val="nil"/>
                <w:between w:val="nil"/>
                <w:bar w:val="nil"/>
              </w:pBdr>
              <w:spacing w:after="0"/>
              <w:ind w:left="0" w:firstLine="482"/>
              <w:rPr>
                <w:b/>
                <w:bCs/>
              </w:rPr>
            </w:pPr>
            <w:r w:rsidRPr="00FF76F9">
              <w:rPr>
                <w:b/>
                <w:bCs/>
              </w:rPr>
              <w:t>users</w:t>
            </w:r>
            <w:r w:rsidR="001751DC">
              <w:rPr>
                <w:b/>
                <w:bCs/>
              </w:rPr>
              <w:t>/</w:t>
            </w:r>
            <w:r w:rsidRPr="00FF76F9">
              <w:rPr>
                <w:b/>
                <w:bCs/>
              </w:rPr>
              <w:t>search</w:t>
            </w:r>
          </w:p>
        </w:tc>
        <w:tc>
          <w:tcPr>
            <w:tcW w:w="3772" w:type="dxa"/>
            <w:shd w:val="clear" w:color="auto" w:fill="auto"/>
          </w:tcPr>
          <w:p w14:paraId="3A0FA728" w14:textId="77777777" w:rsidR="00657491" w:rsidRPr="00FF76F9" w:rsidRDefault="00657491" w:rsidP="00FF76F9">
            <w:pPr>
              <w:pStyle w:val="aff"/>
              <w:pBdr>
                <w:top w:val="nil"/>
                <w:left w:val="nil"/>
                <w:bottom w:val="nil"/>
                <w:right w:val="nil"/>
                <w:between w:val="nil"/>
                <w:bar w:val="nil"/>
              </w:pBdr>
              <w:spacing w:after="0"/>
              <w:ind w:left="0" w:firstLine="480"/>
            </w:pPr>
            <w:r w:rsidRPr="00FF76F9">
              <w:t>查询用户</w:t>
            </w:r>
          </w:p>
        </w:tc>
      </w:tr>
    </w:tbl>
    <w:p w14:paraId="76DE501E" w14:textId="71FBEC05" w:rsidR="00657491" w:rsidRPr="003B2912" w:rsidRDefault="003B2912" w:rsidP="003B2912">
      <w:pPr>
        <w:pStyle w:val="3"/>
      </w:pPr>
      <w:bookmarkStart w:id="82" w:name="_Toc475743674"/>
      <w:bookmarkStart w:id="83" w:name="_Toc475806802"/>
      <w:r w:rsidRPr="003B2912">
        <w:rPr>
          <w:noProof/>
        </w:rPr>
        <w:lastRenderedPageBreak/>
        <w:drawing>
          <wp:anchor distT="0" distB="0" distL="114300" distR="114300" simplePos="0" relativeHeight="251646976" behindDoc="0" locked="0" layoutInCell="1" allowOverlap="1" wp14:anchorId="0C016CAF" wp14:editId="7ADB359F">
            <wp:simplePos x="0" y="0"/>
            <wp:positionH relativeFrom="margin">
              <wp:align>right</wp:align>
            </wp:positionH>
            <wp:positionV relativeFrom="paragraph">
              <wp:posOffset>410845</wp:posOffset>
            </wp:positionV>
            <wp:extent cx="5327650" cy="2081530"/>
            <wp:effectExtent l="0" t="0" r="6350" b="0"/>
            <wp:wrapTopAndBottom/>
            <wp:docPr id="37" name="officeArt object" descr="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储架构"/>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650"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491" w:rsidRPr="003B2912">
        <w:t>存储</w:t>
      </w:r>
      <w:bookmarkEnd w:id="82"/>
      <w:bookmarkEnd w:id="83"/>
    </w:p>
    <w:p w14:paraId="49B481C3" w14:textId="77777777" w:rsidR="002674A8" w:rsidRDefault="002674A8" w:rsidP="00DD746A">
      <w:pPr>
        <w:pStyle w:val="af2"/>
        <w:ind w:firstLine="420"/>
        <w:rPr>
          <w:lang w:eastAsia="zh-TW"/>
        </w:rPr>
      </w:pPr>
      <w:bookmarkStart w:id="84" w:name="_Toc471846155"/>
      <w:r>
        <w:rPr>
          <w:rFonts w:hint="eastAsia"/>
          <w:lang w:eastAsia="zh-TW"/>
        </w:rPr>
        <w:t>图</w:t>
      </w:r>
      <w:r>
        <w:rPr>
          <w:rFonts w:hint="eastAsia"/>
          <w:lang w:eastAsia="zh-TW"/>
        </w:rPr>
        <w:t>2.7</w:t>
      </w:r>
      <w:r>
        <w:rPr>
          <w:lang w:eastAsia="zh-TW"/>
        </w:rPr>
        <w:t xml:space="preserve"> </w:t>
      </w:r>
      <w:r>
        <w:rPr>
          <w:rFonts w:hint="eastAsia"/>
          <w:lang w:eastAsia="zh-TW"/>
        </w:rPr>
        <w:t>存储内部</w:t>
      </w:r>
      <w:r w:rsidR="00500774">
        <w:rPr>
          <w:rFonts w:hint="eastAsia"/>
          <w:lang w:eastAsia="zh-TW"/>
        </w:rPr>
        <w:t>逻辑</w:t>
      </w:r>
      <w:r>
        <w:rPr>
          <w:rFonts w:hint="eastAsia"/>
          <w:lang w:eastAsia="zh-TW"/>
        </w:rPr>
        <w:t>结构</w:t>
      </w:r>
      <w:bookmarkEnd w:id="84"/>
    </w:p>
    <w:p w14:paraId="2CE30137" w14:textId="5DA98C37" w:rsidR="00657491" w:rsidRPr="00657491" w:rsidRDefault="00BE22BE" w:rsidP="00657491">
      <w:pPr>
        <w:pStyle w:val="aff"/>
        <w:spacing w:after="0"/>
        <w:ind w:left="0" w:firstLine="480"/>
      </w:pPr>
      <w:r>
        <w:rPr>
          <w:rFonts w:hint="eastAsia"/>
          <w:lang w:eastAsia="zh-TW"/>
        </w:rPr>
        <w:t>在</w:t>
      </w:r>
      <w:r>
        <w:rPr>
          <w:rFonts w:hint="eastAsia"/>
          <w:lang w:eastAsia="zh-TW"/>
        </w:rPr>
        <w:t>RHEV</w:t>
      </w:r>
      <w:r>
        <w:rPr>
          <w:rFonts w:hint="eastAsia"/>
          <w:lang w:eastAsia="zh-TW"/>
        </w:rPr>
        <w:t>环境中，所有</w:t>
      </w:r>
      <w:r w:rsidRPr="00657491">
        <w:rPr>
          <w:lang w:eastAsia="zh-TW"/>
        </w:rPr>
        <w:t>虚拟机的磁盘镜像</w:t>
      </w:r>
      <w:r w:rsidR="00B80840">
        <w:rPr>
          <w:rFonts w:hint="eastAsia"/>
          <w:lang w:eastAsia="zh-TW"/>
        </w:rPr>
        <w:t>、虚拟机环境信息</w:t>
      </w:r>
      <w:r w:rsidRPr="00657491">
        <w:rPr>
          <w:lang w:eastAsia="zh-TW"/>
        </w:rPr>
        <w:t>、</w:t>
      </w:r>
      <w:r w:rsidR="00A33F3D">
        <w:rPr>
          <w:lang w:eastAsia="zh-TW"/>
        </w:rPr>
        <w:t>模板</w:t>
      </w:r>
      <w:r w:rsidRPr="00657491">
        <w:rPr>
          <w:lang w:eastAsia="zh-TW"/>
        </w:rPr>
        <w:t>、快照和</w:t>
      </w:r>
      <w:r w:rsidRPr="00657491">
        <w:rPr>
          <w:lang w:eastAsia="zh-TW"/>
        </w:rPr>
        <w:t>ISO</w:t>
      </w:r>
      <w:r w:rsidRPr="00657491">
        <w:rPr>
          <w:lang w:eastAsia="zh-TW"/>
        </w:rPr>
        <w:t>文件</w:t>
      </w:r>
      <w:r w:rsidR="00B80840">
        <w:rPr>
          <w:rFonts w:hint="eastAsia"/>
          <w:lang w:eastAsia="zh-TW"/>
        </w:rPr>
        <w:t>等资源统一由中央存储系统进行保存</w:t>
      </w:r>
      <w:r w:rsidR="00657491" w:rsidRPr="00657491">
        <w:rPr>
          <w:lang w:eastAsia="zh-TW"/>
        </w:rPr>
        <w:t>。</w:t>
      </w:r>
      <w:r w:rsidR="00660CD2">
        <w:rPr>
          <w:rFonts w:hint="eastAsia"/>
          <w:lang w:eastAsia="zh-TW"/>
        </w:rPr>
        <w:t>系统</w:t>
      </w:r>
      <w:r w:rsidR="0007443E">
        <w:rPr>
          <w:rFonts w:hint="eastAsia"/>
          <w:lang w:eastAsia="zh-TW"/>
        </w:rPr>
        <w:t>又</w:t>
      </w:r>
      <w:r w:rsidR="0007443E">
        <w:rPr>
          <w:lang w:eastAsia="zh-TW"/>
        </w:rPr>
        <w:t>将所有的存储分成不同的逻辑组，即是存储池。</w:t>
      </w:r>
      <w:r w:rsidR="0007443E">
        <w:rPr>
          <w:rFonts w:hint="eastAsia"/>
          <w:lang w:eastAsia="zh-TW"/>
        </w:rPr>
        <w:t>存储</w:t>
      </w:r>
      <w:r w:rsidR="00657491" w:rsidRPr="00657491">
        <w:t>池</w:t>
      </w:r>
      <w:r w:rsidR="0007443E">
        <w:rPr>
          <w:rFonts w:hint="eastAsia"/>
        </w:rPr>
        <w:t>和一组存储空间以及存储空间中的数据构成一个存储域</w:t>
      </w:r>
      <w:r w:rsidR="00657491" w:rsidRPr="00657491">
        <w:t>。</w:t>
      </w:r>
      <w:r w:rsidR="0007443E">
        <w:rPr>
          <w:rFonts w:hint="eastAsia"/>
        </w:rPr>
        <w:t>每个</w:t>
      </w:r>
      <w:r w:rsidR="0007443E">
        <w:t>存储域</w:t>
      </w:r>
      <w:r w:rsidR="0007443E">
        <w:rPr>
          <w:rFonts w:hint="eastAsia"/>
        </w:rPr>
        <w:t>根据存储的内容的不同划分为</w:t>
      </w:r>
      <w:r w:rsidR="00657491" w:rsidRPr="00657491">
        <w:t>数据存储域、导出存储域和</w:t>
      </w:r>
      <w:r w:rsidR="00657491" w:rsidRPr="00657491">
        <w:t>ISO</w:t>
      </w:r>
      <w:r w:rsidR="00657491" w:rsidRPr="00657491">
        <w:t>存储域。</w:t>
      </w:r>
    </w:p>
    <w:p w14:paraId="1BB259A0" w14:textId="029816E1" w:rsidR="00657491" w:rsidRPr="00657491" w:rsidRDefault="00AC569A" w:rsidP="00657491">
      <w:pPr>
        <w:pStyle w:val="aff"/>
        <w:spacing w:after="0"/>
        <w:ind w:left="0" w:firstLine="480"/>
      </w:pPr>
      <w:r>
        <w:t>数据存储域</w:t>
      </w:r>
      <w:r w:rsidR="002E03F1">
        <w:rPr>
          <w:rFonts w:hint="eastAsia"/>
        </w:rPr>
        <w:t>存储</w:t>
      </w:r>
      <w:r>
        <w:rPr>
          <w:rFonts w:hint="eastAsia"/>
        </w:rPr>
        <w:t>数据中心中</w:t>
      </w:r>
      <w:r>
        <w:t>所有虚拟机上的虚拟</w:t>
      </w:r>
      <w:r w:rsidR="00657491" w:rsidRPr="00657491">
        <w:t>镜像、</w:t>
      </w:r>
      <w:r>
        <w:rPr>
          <w:rFonts w:hint="eastAsia"/>
        </w:rPr>
        <w:t>虚拟机环境信息、</w:t>
      </w:r>
      <w:r w:rsidR="00A33F3D">
        <w:t>模板</w:t>
      </w:r>
      <w:r w:rsidR="00657491" w:rsidRPr="00657491">
        <w:t>和快照</w:t>
      </w:r>
      <w:r w:rsidR="00760F5F">
        <w:rPr>
          <w:rFonts w:hint="eastAsia"/>
        </w:rPr>
        <w:t>等信息</w:t>
      </w:r>
      <w:r w:rsidR="00760F5F">
        <w:t>。</w:t>
      </w:r>
      <w:r w:rsidR="00760F5F">
        <w:rPr>
          <w:rFonts w:hint="eastAsia"/>
        </w:rPr>
        <w:t>每个</w:t>
      </w:r>
      <w:r w:rsidR="00760F5F">
        <w:t>数据域只能</w:t>
      </w:r>
      <w:r w:rsidR="00760F5F">
        <w:rPr>
          <w:rFonts w:hint="eastAsia"/>
        </w:rPr>
        <w:t>被该数据域所属</w:t>
      </w:r>
      <w:r w:rsidR="00760F5F">
        <w:t>数据中心单独使用，</w:t>
      </w:r>
      <w:r w:rsidR="00760F5F">
        <w:rPr>
          <w:rFonts w:hint="eastAsia"/>
        </w:rPr>
        <w:t>不能与</w:t>
      </w:r>
      <w:r w:rsidR="00760F5F">
        <w:t>数据中心</w:t>
      </w:r>
      <w:r w:rsidR="00760F5F">
        <w:rPr>
          <w:rFonts w:hint="eastAsia"/>
        </w:rPr>
        <w:t>共享</w:t>
      </w:r>
      <w:r w:rsidR="00657491" w:rsidRPr="00657491">
        <w:t>。</w:t>
      </w:r>
      <w:r w:rsidR="00760F5F" w:rsidRPr="00657491">
        <w:t>数据域的数据类型</w:t>
      </w:r>
      <w:r w:rsidR="00760F5F">
        <w:rPr>
          <w:rFonts w:hint="eastAsia"/>
        </w:rPr>
        <w:t>由所属</w:t>
      </w:r>
      <w:r w:rsidR="00760F5F">
        <w:t>数据中心的数据类型决定</w:t>
      </w:r>
      <w:r w:rsidR="00760F5F">
        <w:rPr>
          <w:rFonts w:hint="eastAsia"/>
        </w:rPr>
        <w:t>，并且必须与</w:t>
      </w:r>
      <w:r w:rsidR="00760F5F">
        <w:t>数据中心数据类型</w:t>
      </w:r>
      <w:r w:rsidR="00657491" w:rsidRPr="00657491">
        <w:t>一致。</w:t>
      </w:r>
    </w:p>
    <w:p w14:paraId="2424FCE9" w14:textId="6ADE8ED4" w:rsidR="00657491" w:rsidRPr="00657491" w:rsidRDefault="00657491" w:rsidP="00657491">
      <w:pPr>
        <w:pStyle w:val="aff"/>
        <w:spacing w:after="0"/>
        <w:ind w:left="0" w:firstLine="480"/>
      </w:pPr>
      <w:r w:rsidRPr="00657491">
        <w:t>导</w:t>
      </w:r>
      <w:r w:rsidR="00D32143">
        <w:t>出存储域</w:t>
      </w:r>
      <w:r w:rsidR="00D32143">
        <w:rPr>
          <w:rFonts w:hint="eastAsia"/>
        </w:rPr>
        <w:t>是一个用于存储</w:t>
      </w:r>
      <w:r w:rsidR="00D32143">
        <w:t>临时</w:t>
      </w:r>
      <w:r w:rsidRPr="00657491">
        <w:t>数据</w:t>
      </w:r>
      <w:r w:rsidR="00D32143">
        <w:rPr>
          <w:rFonts w:hint="eastAsia"/>
        </w:rPr>
        <w:t>的</w:t>
      </w:r>
      <w:r w:rsidRPr="00657491">
        <w:t>存储仓库。它是在数据中心和</w:t>
      </w:r>
      <w:r w:rsidRPr="00657491">
        <w:t>RHEV</w:t>
      </w:r>
      <w:r w:rsidRPr="00657491">
        <w:t>间复制和迁移数据镜像临时</w:t>
      </w:r>
      <w:r w:rsidR="00D32143">
        <w:t>空间，来备份虚拟机和模板。</w:t>
      </w:r>
      <w:r w:rsidR="00D32143">
        <w:rPr>
          <w:rFonts w:hint="eastAsia"/>
        </w:rPr>
        <w:t>虽然</w:t>
      </w:r>
      <w:r w:rsidR="00D32143">
        <w:t>导出域只能被</w:t>
      </w:r>
      <w:r w:rsidR="00D32143">
        <w:rPr>
          <w:rFonts w:hint="eastAsia"/>
        </w:rPr>
        <w:t>所属</w:t>
      </w:r>
      <w:r w:rsidR="00D32143">
        <w:t>数据中心独</w:t>
      </w:r>
      <w:r w:rsidR="00D32143">
        <w:rPr>
          <w:rFonts w:hint="eastAsia"/>
        </w:rPr>
        <w:t>自使用，但是</w:t>
      </w:r>
      <w:r w:rsidR="00D32143">
        <w:rPr>
          <w:rFonts w:hint="eastAsia"/>
        </w:rPr>
        <w:t>RHEV</w:t>
      </w:r>
      <w:r w:rsidR="00D32143">
        <w:rPr>
          <w:rFonts w:hint="eastAsia"/>
        </w:rPr>
        <w:t>允许它</w:t>
      </w:r>
      <w:r w:rsidR="00D32143">
        <w:t>在不同的数据中心之间</w:t>
      </w:r>
      <w:r w:rsidR="00D32143">
        <w:rPr>
          <w:rFonts w:hint="eastAsia"/>
        </w:rPr>
        <w:t>进行</w:t>
      </w:r>
      <w:r w:rsidR="00D32143">
        <w:t>迁移</w:t>
      </w:r>
      <w:r w:rsidRPr="00657491">
        <w:t>。</w:t>
      </w:r>
    </w:p>
    <w:p w14:paraId="3A072972" w14:textId="4D809DEC" w:rsidR="00657491" w:rsidRPr="00657491" w:rsidRDefault="00657491" w:rsidP="00657491">
      <w:pPr>
        <w:pStyle w:val="aff"/>
        <w:spacing w:after="0"/>
        <w:ind w:left="0" w:firstLine="480"/>
      </w:pPr>
      <w:r w:rsidRPr="00657491">
        <w:t>ISO</w:t>
      </w:r>
      <w:r w:rsidRPr="00657491">
        <w:t>存储域</w:t>
      </w:r>
      <w:r w:rsidR="005B1ED0">
        <w:rPr>
          <w:rFonts w:hint="eastAsia"/>
        </w:rPr>
        <w:t>主要用来存储各种</w:t>
      </w:r>
      <w:r w:rsidRPr="00657491">
        <w:t>ISO</w:t>
      </w:r>
      <w:r w:rsidRPr="00657491">
        <w:t>文件</w:t>
      </w:r>
      <w:r w:rsidR="005B1ED0">
        <w:rPr>
          <w:rFonts w:hint="eastAsia"/>
        </w:rPr>
        <w:t>，包括操作系统</w:t>
      </w:r>
      <w:r w:rsidR="005B1ED0">
        <w:rPr>
          <w:rFonts w:hint="eastAsia"/>
        </w:rPr>
        <w:t>ISO</w:t>
      </w:r>
      <w:r w:rsidR="005B1ED0">
        <w:rPr>
          <w:rFonts w:hint="eastAsia"/>
        </w:rPr>
        <w:t>和应用程序</w:t>
      </w:r>
      <w:r w:rsidR="005B1ED0">
        <w:rPr>
          <w:rFonts w:hint="eastAsia"/>
        </w:rPr>
        <w:t>ISO</w:t>
      </w:r>
      <w:r w:rsidR="005B1ED0">
        <w:rPr>
          <w:rFonts w:hint="eastAsia"/>
        </w:rPr>
        <w:t>文件</w:t>
      </w:r>
      <w:r w:rsidRPr="00657491">
        <w:t>。</w:t>
      </w:r>
      <w:r w:rsidRPr="00657491">
        <w:t>ISO</w:t>
      </w:r>
      <w:r w:rsidRPr="00657491">
        <w:t>域可以被不同数据中心共享。</w:t>
      </w:r>
    </w:p>
    <w:p w14:paraId="3FCDDA19" w14:textId="7DD478CF" w:rsidR="00657491" w:rsidRPr="00657491" w:rsidRDefault="00E17137" w:rsidP="00657491">
      <w:pPr>
        <w:pStyle w:val="aff"/>
        <w:spacing w:after="0"/>
        <w:ind w:left="0" w:firstLine="480"/>
      </w:pPr>
      <w:r>
        <w:rPr>
          <w:rFonts w:hint="eastAsia"/>
        </w:rPr>
        <w:t>对与</w:t>
      </w:r>
      <w:r w:rsidR="00657491" w:rsidRPr="00657491">
        <w:t>每个数据中心</w:t>
      </w:r>
      <w:r>
        <w:rPr>
          <w:rFonts w:hint="eastAsia"/>
        </w:rPr>
        <w:t>而言，</w:t>
      </w:r>
      <w:r w:rsidR="00214268">
        <w:t>必须包</w:t>
      </w:r>
      <w:r w:rsidR="00214268">
        <w:rPr>
          <w:rFonts w:hint="eastAsia"/>
        </w:rPr>
        <w:t>含</w:t>
      </w:r>
      <w:r w:rsidR="00214268">
        <w:t>一个数据存储域。</w:t>
      </w:r>
      <w:r w:rsidR="00133E03">
        <w:rPr>
          <w:rFonts w:hint="eastAsia"/>
        </w:rPr>
        <w:t>是否包含</w:t>
      </w:r>
      <w:r w:rsidR="00657491" w:rsidRPr="00657491">
        <w:t>导出存储域和</w:t>
      </w:r>
      <w:r w:rsidR="00657491" w:rsidRPr="00657491">
        <w:t>ISO</w:t>
      </w:r>
      <w:r w:rsidR="006349E6">
        <w:t>存储域</w:t>
      </w:r>
      <w:r w:rsidR="00133E03">
        <w:rPr>
          <w:rFonts w:hint="eastAsia"/>
        </w:rPr>
        <w:t>由</w:t>
      </w:r>
      <w:r w:rsidR="00214268">
        <w:rPr>
          <w:rFonts w:hint="eastAsia"/>
        </w:rPr>
        <w:t>用户的需要决定</w:t>
      </w:r>
      <w:r w:rsidR="00727228">
        <w:t>。</w:t>
      </w:r>
      <w:r w:rsidR="00727228">
        <w:rPr>
          <w:rFonts w:hint="eastAsia"/>
        </w:rPr>
        <w:t>任何</w:t>
      </w:r>
      <w:r w:rsidR="006349E6">
        <w:t>数据存储域只</w:t>
      </w:r>
      <w:r w:rsidR="00727228">
        <w:rPr>
          <w:rFonts w:hint="eastAsia"/>
        </w:rPr>
        <w:t>隶属于</w:t>
      </w:r>
      <w:r w:rsidR="00727228">
        <w:t>一个数据中心，</w:t>
      </w:r>
      <w:r w:rsidR="00727228">
        <w:rPr>
          <w:rFonts w:hint="eastAsia"/>
        </w:rPr>
        <w:t>数据存储域中的数据对所属数据中心中的所有主机是共享的</w:t>
      </w:r>
      <w:r w:rsidR="00907CC9">
        <w:rPr>
          <w:rFonts w:hint="eastAsia"/>
        </w:rPr>
        <w:t>。</w:t>
      </w:r>
    </w:p>
    <w:p w14:paraId="5734C932" w14:textId="6FE8E8B8" w:rsidR="00657491" w:rsidRPr="00657491" w:rsidRDefault="00657491" w:rsidP="00657491">
      <w:pPr>
        <w:pStyle w:val="aff"/>
        <w:spacing w:after="0"/>
        <w:ind w:left="0" w:firstLine="480"/>
      </w:pPr>
      <w:r w:rsidRPr="00657491">
        <w:t>存储网络可以通过使用</w:t>
      </w:r>
      <w:r w:rsidRPr="00657491">
        <w:t>NFS</w:t>
      </w:r>
      <w:r w:rsidRPr="00657491">
        <w:t>（</w:t>
      </w:r>
      <w:r w:rsidRPr="00657491">
        <w:t>Network File System</w:t>
      </w:r>
      <w:r w:rsidRPr="00657491">
        <w:t>）、</w:t>
      </w:r>
      <w:r w:rsidRPr="00657491">
        <w:t>iSCSI</w:t>
      </w:r>
      <w:r w:rsidRPr="00657491">
        <w:t>（</w:t>
      </w:r>
      <w:r w:rsidRPr="00657491">
        <w:t>Internet Small Computer System Interface</w:t>
      </w:r>
      <w:r w:rsidRPr="00657491">
        <w:t>）、</w:t>
      </w:r>
      <w:r w:rsidRPr="00657491">
        <w:t>Gluster FS</w:t>
      </w:r>
      <w:r w:rsidRPr="00657491">
        <w:t>或</w:t>
      </w:r>
      <w:r w:rsidRPr="00657491">
        <w:t>FCP</w:t>
      </w:r>
      <w:r w:rsidRPr="00657491">
        <w:t>（</w:t>
      </w:r>
      <w:r w:rsidRPr="00657491">
        <w:t>Fibre Channel Protocol</w:t>
      </w:r>
      <w:r w:rsidRPr="00657491">
        <w:t>）实现。</w:t>
      </w:r>
    </w:p>
    <w:p w14:paraId="1F177462" w14:textId="08CCEF47" w:rsidR="00657491" w:rsidRPr="00C452DE" w:rsidRDefault="00657491" w:rsidP="003B2912">
      <w:pPr>
        <w:pStyle w:val="3"/>
        <w:rPr>
          <w:lang w:val="zh-TW"/>
        </w:rPr>
      </w:pPr>
      <w:bookmarkStart w:id="85" w:name="_Toc475743675"/>
      <w:bookmarkStart w:id="86" w:name="_Toc475806803"/>
      <w:r w:rsidRPr="00C452DE">
        <w:rPr>
          <w:lang w:val="zh-TW"/>
        </w:rPr>
        <w:lastRenderedPageBreak/>
        <w:t>网络</w:t>
      </w:r>
      <w:bookmarkEnd w:id="85"/>
      <w:bookmarkEnd w:id="86"/>
    </w:p>
    <w:p w14:paraId="61D898AF" w14:textId="3A7638C7" w:rsidR="00657491" w:rsidRPr="00657491" w:rsidRDefault="00F55B97" w:rsidP="00657491">
      <w:pPr>
        <w:pStyle w:val="aff"/>
        <w:spacing w:after="0"/>
        <w:ind w:left="0" w:firstLine="480"/>
      </w:pPr>
      <w:r>
        <w:rPr>
          <w:noProof/>
        </w:rPr>
        <w:drawing>
          <wp:anchor distT="0" distB="0" distL="114300" distR="114300" simplePos="0" relativeHeight="251648000" behindDoc="0" locked="0" layoutInCell="1" allowOverlap="1" wp14:anchorId="4CAAEFDC" wp14:editId="32BCBFF8">
            <wp:simplePos x="0" y="0"/>
            <wp:positionH relativeFrom="margin">
              <wp:align>right</wp:align>
            </wp:positionH>
            <wp:positionV relativeFrom="paragraph">
              <wp:posOffset>539115</wp:posOffset>
            </wp:positionV>
            <wp:extent cx="5340350" cy="2752725"/>
            <wp:effectExtent l="0" t="0" r="0" b="9525"/>
            <wp:wrapTopAndBottom/>
            <wp:docPr id="36" name="officeArt object" descr="络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络架构"/>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035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7491" w:rsidRPr="00657491">
        <w:t>RHEV</w:t>
      </w:r>
      <w:r w:rsidR="00CB130B">
        <w:rPr>
          <w:rFonts w:hint="eastAsia"/>
        </w:rPr>
        <w:t>环境中</w:t>
      </w:r>
      <w:r w:rsidR="00792ECA">
        <w:t>网络架构</w:t>
      </w:r>
      <w:r w:rsidR="00792ECA">
        <w:rPr>
          <w:rFonts w:hint="eastAsia"/>
        </w:rPr>
        <w:t>是针对</w:t>
      </w:r>
      <w:r w:rsidR="00657491" w:rsidRPr="00657491">
        <w:t>RHEV</w:t>
      </w:r>
      <w:r w:rsidR="00657491" w:rsidRPr="00657491">
        <w:t>环境中的不同对象之间的网络连接问题</w:t>
      </w:r>
      <w:r w:rsidR="00792ECA">
        <w:rPr>
          <w:rFonts w:hint="eastAsia"/>
        </w:rPr>
        <w:t>而抽象出来的</w:t>
      </w:r>
      <w:r w:rsidR="00657491" w:rsidRPr="00657491">
        <w:t>。同时，它还被用来实现网络的隔离。其内部架构图。</w:t>
      </w:r>
    </w:p>
    <w:p w14:paraId="4D665D8C" w14:textId="02C4296F" w:rsidR="00657491" w:rsidRPr="00657491" w:rsidRDefault="006B786E" w:rsidP="00DD746A">
      <w:pPr>
        <w:pStyle w:val="af2"/>
        <w:ind w:firstLine="420"/>
      </w:pPr>
      <w:bookmarkStart w:id="87" w:name="_Toc471846156"/>
      <w:r>
        <w:rPr>
          <w:rFonts w:hint="eastAsia"/>
        </w:rPr>
        <w:t>图</w:t>
      </w:r>
      <w:r>
        <w:rPr>
          <w:rFonts w:hint="eastAsia"/>
        </w:rPr>
        <w:t>2.8</w:t>
      </w:r>
      <w:r>
        <w:t xml:space="preserve"> </w:t>
      </w:r>
      <w:r>
        <w:rPr>
          <w:rFonts w:hint="eastAsia"/>
        </w:rPr>
        <w:t>网络内部逻辑关系图</w:t>
      </w:r>
      <w:bookmarkEnd w:id="87"/>
    </w:p>
    <w:p w14:paraId="07841C82" w14:textId="6F25AF3D" w:rsidR="00657491" w:rsidRPr="00657491" w:rsidRDefault="00657491" w:rsidP="00657491">
      <w:pPr>
        <w:pStyle w:val="aff"/>
        <w:spacing w:after="0"/>
        <w:ind w:left="0" w:firstLine="480"/>
      </w:pPr>
      <w:r w:rsidRPr="00657491">
        <w:t> </w:t>
      </w:r>
      <w:r w:rsidRPr="00657491">
        <w:t>网络架构需要在</w:t>
      </w:r>
      <w:r w:rsidRPr="00657491">
        <w:t>RHEV</w:t>
      </w:r>
      <w:r w:rsidRPr="00657491">
        <w:t>的不同逻辑层上被定义。网络的实现需要底层物理网络架构的支持，同时保证物理网络架构必须支持硬件与</w:t>
      </w:r>
      <w:r w:rsidRPr="00657491">
        <w:t>RHEV</w:t>
      </w:r>
      <w:r w:rsidRPr="00657491">
        <w:t>中逻辑组件之间的网络连接。</w:t>
      </w:r>
      <w:r w:rsidRPr="00657491">
        <w:t>RHEV</w:t>
      </w:r>
      <w:r w:rsidR="0035696B">
        <w:t>网络架构需要</w:t>
      </w:r>
      <w:r w:rsidR="0035696B">
        <w:rPr>
          <w:rFonts w:hint="eastAsia"/>
        </w:rPr>
        <w:t>一定等</w:t>
      </w:r>
      <w:r w:rsidRPr="00657491">
        <w:t>硬件</w:t>
      </w:r>
      <w:r w:rsidR="0035696B">
        <w:rPr>
          <w:rFonts w:hint="eastAsia"/>
        </w:rPr>
        <w:t>设备</w:t>
      </w:r>
      <w:r w:rsidR="0035696B">
        <w:t>和</w:t>
      </w:r>
      <w:r w:rsidR="0035696B">
        <w:rPr>
          <w:rFonts w:hint="eastAsia"/>
        </w:rPr>
        <w:t>抽象设备的支持</w:t>
      </w:r>
      <w:r w:rsidR="00707B7F">
        <w:t>。</w:t>
      </w:r>
      <w:r w:rsidR="00707B7F">
        <w:rPr>
          <w:rFonts w:hint="eastAsia"/>
        </w:rPr>
        <w:t>所需</w:t>
      </w:r>
      <w:r w:rsidR="006B359B">
        <w:rPr>
          <w:rFonts w:hint="eastAsia"/>
        </w:rPr>
        <w:t>设备如下：</w:t>
      </w:r>
      <w:r w:rsidR="006B359B">
        <w:rPr>
          <w:rFonts w:hint="eastAsia"/>
        </w:rPr>
        <w:t>1</w:t>
      </w:r>
      <w:r w:rsidR="006B359B">
        <w:rPr>
          <w:rFonts w:hint="eastAsia"/>
        </w:rPr>
        <w:t>、</w:t>
      </w:r>
      <w:r w:rsidR="009D5ED7">
        <w:t>网络接口控制卡，</w:t>
      </w:r>
      <w:r w:rsidR="00306663">
        <w:rPr>
          <w:rFonts w:hint="eastAsia"/>
        </w:rPr>
        <w:t>也就是</w:t>
      </w:r>
      <w:r w:rsidR="00306663">
        <w:t>网卡，</w:t>
      </w:r>
      <w:r w:rsidR="00306663">
        <w:rPr>
          <w:rFonts w:hint="eastAsia"/>
        </w:rPr>
        <w:t>英文简称</w:t>
      </w:r>
      <w:r w:rsidRPr="00657491">
        <w:t>NIC</w:t>
      </w:r>
      <w:r w:rsidR="0029785D">
        <w:t>。它是一个</w:t>
      </w:r>
      <w:r w:rsidR="0029785D">
        <w:rPr>
          <w:rFonts w:hint="eastAsia"/>
        </w:rPr>
        <w:t>将</w:t>
      </w:r>
      <w:r w:rsidR="0029785D" w:rsidRPr="00657491">
        <w:t>主机连接到网络中</w:t>
      </w:r>
      <w:r w:rsidR="0029785D">
        <w:t>网络接口设备</w:t>
      </w:r>
      <w:r w:rsidRPr="00657491">
        <w:t>。</w:t>
      </w:r>
      <w:r w:rsidR="005102C3">
        <w:rPr>
          <w:rFonts w:hint="eastAsia"/>
        </w:rPr>
        <w:t>2</w:t>
      </w:r>
      <w:r w:rsidR="005102C3">
        <w:rPr>
          <w:rFonts w:hint="eastAsia"/>
        </w:rPr>
        <w:t>、</w:t>
      </w:r>
      <w:r w:rsidR="005102C3">
        <w:t>虚拟网卡，</w:t>
      </w:r>
      <w:r w:rsidR="005102C3">
        <w:rPr>
          <w:rFonts w:hint="eastAsia"/>
        </w:rPr>
        <w:t>英文简称</w:t>
      </w:r>
      <w:r w:rsidRPr="00657491">
        <w:t>VNIC</w:t>
      </w:r>
      <w:r w:rsidR="003121EC">
        <w:t>。它是利用</w:t>
      </w:r>
      <w:r w:rsidR="003121EC">
        <w:rPr>
          <w:rFonts w:hint="eastAsia"/>
        </w:rPr>
        <w:t>NIC</w:t>
      </w:r>
      <w:r w:rsidRPr="00657491">
        <w:t>实现虚拟机之间的网络连接</w:t>
      </w:r>
      <w:r w:rsidR="003121EC">
        <w:rPr>
          <w:rFonts w:hint="eastAsia"/>
        </w:rPr>
        <w:t>的抽象设备</w:t>
      </w:r>
      <w:r w:rsidRPr="00657491">
        <w:t>。</w:t>
      </w:r>
      <w:r w:rsidR="00931F25">
        <w:rPr>
          <w:rFonts w:hint="eastAsia"/>
        </w:rPr>
        <w:t>3</w:t>
      </w:r>
      <w:r w:rsidR="00931F25">
        <w:rPr>
          <w:rFonts w:hint="eastAsia"/>
        </w:rPr>
        <w:t>、</w:t>
      </w:r>
      <w:r w:rsidRPr="00657491">
        <w:t>绑定，即</w:t>
      </w:r>
      <w:r w:rsidRPr="00657491">
        <w:t>bond</w:t>
      </w:r>
      <w:r w:rsidR="00931F25">
        <w:t>。它是</w:t>
      </w:r>
      <w:r w:rsidR="00931F25">
        <w:rPr>
          <w:rFonts w:hint="eastAsia"/>
        </w:rPr>
        <w:t>一个</w:t>
      </w:r>
      <w:r w:rsidR="00931F25">
        <w:t>由多个网卡组成的</w:t>
      </w:r>
      <w:r w:rsidRPr="00657491">
        <w:t>网络接口。</w:t>
      </w:r>
      <w:r w:rsidR="00931F25">
        <w:rPr>
          <w:rFonts w:hint="eastAsia"/>
        </w:rPr>
        <w:t>4</w:t>
      </w:r>
      <w:r w:rsidR="00931F25">
        <w:rPr>
          <w:rFonts w:hint="eastAsia"/>
        </w:rPr>
        <w:t>、</w:t>
      </w:r>
      <w:r w:rsidRPr="00657491">
        <w:t>网桥，即</w:t>
      </w:r>
      <w:r w:rsidRPr="00657491">
        <w:t>bridge</w:t>
      </w:r>
      <w:r w:rsidR="002B3EAB">
        <w:t>。</w:t>
      </w:r>
      <w:r w:rsidR="00931F25" w:rsidRPr="00657491">
        <w:t xml:space="preserve"> </w:t>
      </w:r>
    </w:p>
    <w:p w14:paraId="0E9CCDE1" w14:textId="50BA7BE2" w:rsidR="00657491" w:rsidRPr="00657491" w:rsidRDefault="00B915E2" w:rsidP="00F73515">
      <w:pPr>
        <w:pStyle w:val="aff"/>
        <w:spacing w:after="0"/>
        <w:ind w:left="0" w:firstLine="480"/>
      </w:pPr>
      <w:r>
        <w:t>逻辑网络</w:t>
      </w:r>
      <w:r>
        <w:rPr>
          <w:rFonts w:hint="eastAsia"/>
        </w:rPr>
        <w:t>是数据中心中</w:t>
      </w:r>
      <w:r w:rsidR="00657491" w:rsidRPr="00657491">
        <w:t>网络资源</w:t>
      </w:r>
      <w:r>
        <w:rPr>
          <w:rFonts w:hint="eastAsia"/>
        </w:rPr>
        <w:t>的抽象</w:t>
      </w:r>
      <w:r w:rsidR="00657491" w:rsidRPr="00657491">
        <w:t>。</w:t>
      </w:r>
      <w:r>
        <w:rPr>
          <w:rFonts w:hint="eastAsia"/>
        </w:rPr>
        <w:t>数据中心中的主机可以根据相关的参数修改分配给主机的逻辑网络参数</w:t>
      </w:r>
      <w:r w:rsidR="00657491" w:rsidRPr="00657491">
        <w:t>。</w:t>
      </w:r>
      <w:r w:rsidR="00C00856">
        <w:t>所有数据中心在为</w:t>
      </w:r>
      <w:r w:rsidR="00C00856">
        <w:rPr>
          <w:rFonts w:hint="eastAsia"/>
        </w:rPr>
        <w:t>用户</w:t>
      </w:r>
      <w:r w:rsidR="00C00856">
        <w:t>配置逻辑</w:t>
      </w:r>
      <w:r w:rsidR="00C00856">
        <w:rPr>
          <w:rFonts w:hint="eastAsia"/>
        </w:rPr>
        <w:t>网络</w:t>
      </w:r>
      <w:r w:rsidR="009A33B0">
        <w:rPr>
          <w:rFonts w:hint="eastAsia"/>
        </w:rPr>
        <w:t>之</w:t>
      </w:r>
      <w:r w:rsidR="00657491" w:rsidRPr="00657491">
        <w:t>前都默认名为</w:t>
      </w:r>
      <w:r w:rsidR="00657491" w:rsidRPr="00657491">
        <w:t>rhe</w:t>
      </w:r>
      <w:r w:rsidR="000008C2">
        <w:t>VM</w:t>
      </w:r>
      <w:r w:rsidR="00D53ED4">
        <w:t>逻辑网络来</w:t>
      </w:r>
      <w:r w:rsidR="00D53ED4">
        <w:rPr>
          <w:rFonts w:hint="eastAsia"/>
        </w:rPr>
        <w:t>对</w:t>
      </w:r>
      <w:r w:rsidR="00657491" w:rsidRPr="00657491">
        <w:t>网络</w:t>
      </w:r>
      <w:r w:rsidR="00F15E3F">
        <w:rPr>
          <w:rFonts w:hint="eastAsia"/>
        </w:rPr>
        <w:t>进行</w:t>
      </w:r>
      <w:r w:rsidR="00657491" w:rsidRPr="00657491">
        <w:t>管理。逻辑网络的目的是为</w:t>
      </w:r>
      <w:r w:rsidR="00657491" w:rsidRPr="00657491">
        <w:t>RHE</w:t>
      </w:r>
      <w:r w:rsidR="000008C2">
        <w:t>VM</w:t>
      </w:r>
      <w:r w:rsidR="00657491" w:rsidRPr="00657491">
        <w:t>与主机的数据管理提供网络平台。</w:t>
      </w:r>
      <w:r w:rsidR="00F73515">
        <w:rPr>
          <w:rFonts w:hint="eastAsia"/>
        </w:rPr>
        <w:t>在虚拟环境中</w:t>
      </w:r>
      <w:r w:rsidR="00657491" w:rsidRPr="00657491">
        <w:t>逻辑网络</w:t>
      </w:r>
      <w:r w:rsidR="00F73515">
        <w:rPr>
          <w:rFonts w:hint="eastAsia"/>
        </w:rPr>
        <w:t>在</w:t>
      </w:r>
      <w:r w:rsidR="00657491" w:rsidRPr="00657491">
        <w:t>不同层</w:t>
      </w:r>
      <w:r w:rsidR="00F73515">
        <w:rPr>
          <w:rFonts w:hint="eastAsia"/>
        </w:rPr>
        <w:t>次上被定义不同的意义</w:t>
      </w:r>
      <w:r w:rsidR="00657491" w:rsidRPr="00657491">
        <w:t>。在数据中心</w:t>
      </w:r>
      <w:r w:rsidR="001152F6">
        <w:rPr>
          <w:rFonts w:hint="eastAsia"/>
        </w:rPr>
        <w:t>概念</w:t>
      </w:r>
      <w:r w:rsidR="001152F6">
        <w:t>层，默认</w:t>
      </w:r>
      <w:r w:rsidR="001152F6">
        <w:rPr>
          <w:rFonts w:hint="eastAsia"/>
        </w:rPr>
        <w:t>由名为</w:t>
      </w:r>
      <w:r w:rsidR="00657491" w:rsidRPr="00657491">
        <w:t>rhe</w:t>
      </w:r>
      <w:r w:rsidR="000008C2">
        <w:t>VM</w:t>
      </w:r>
      <w:r w:rsidR="001152F6">
        <w:rPr>
          <w:rFonts w:hint="eastAsia"/>
        </w:rPr>
        <w:t>逻辑网络</w:t>
      </w:r>
      <w:r w:rsidR="001152F6">
        <w:t>管理网络，</w:t>
      </w:r>
      <w:r w:rsidR="001152F6">
        <w:rPr>
          <w:rFonts w:hint="eastAsia"/>
        </w:rPr>
        <w:t>同时</w:t>
      </w:r>
      <w:r w:rsidR="00657491" w:rsidRPr="00657491">
        <w:t>用户可以</w:t>
      </w:r>
      <w:r w:rsidR="001152F6">
        <w:rPr>
          <w:rFonts w:hint="eastAsia"/>
        </w:rPr>
        <w:t>根据自己的需求</w:t>
      </w:r>
      <w:r w:rsidR="001152F6">
        <w:t>添加</w:t>
      </w:r>
      <w:r w:rsidR="001152F6">
        <w:rPr>
          <w:rFonts w:hint="eastAsia"/>
        </w:rPr>
        <w:t>不重复的</w:t>
      </w:r>
      <w:r w:rsidR="001152F6">
        <w:t>逻辑网络。新添加的逻辑网络需要被添加到</w:t>
      </w:r>
      <w:r w:rsidR="001152F6">
        <w:rPr>
          <w:rFonts w:hint="eastAsia"/>
        </w:rPr>
        <w:t>网络所在的</w:t>
      </w:r>
      <w:r w:rsidR="00657491" w:rsidRPr="00657491">
        <w:t>集群中</w:t>
      </w:r>
      <w:r w:rsidR="001152F6">
        <w:rPr>
          <w:rFonts w:hint="eastAsia"/>
        </w:rPr>
        <w:t>才能进行网络管理</w:t>
      </w:r>
      <w:r w:rsidR="00657491" w:rsidRPr="00657491">
        <w:t>。在集群</w:t>
      </w:r>
      <w:r w:rsidR="00315534">
        <w:rPr>
          <w:rFonts w:hint="eastAsia"/>
        </w:rPr>
        <w:t>概念</w:t>
      </w:r>
      <w:r w:rsidR="00315534">
        <w:t>层，</w:t>
      </w:r>
      <w:r w:rsidR="006D48FF">
        <w:t>默认</w:t>
      </w:r>
      <w:r w:rsidR="00657491" w:rsidRPr="00657491">
        <w:t>每个</w:t>
      </w:r>
      <w:r w:rsidR="006D48FF">
        <w:t>集群都</w:t>
      </w:r>
      <w:r w:rsidR="006D48FF">
        <w:rPr>
          <w:rFonts w:hint="eastAsia"/>
        </w:rPr>
        <w:t>必须</w:t>
      </w:r>
      <w:r w:rsidR="00657491" w:rsidRPr="00657491">
        <w:t>连接到</w:t>
      </w:r>
      <w:r w:rsidR="006D48FF">
        <w:rPr>
          <w:rFonts w:hint="eastAsia"/>
        </w:rPr>
        <w:t>相应的</w:t>
      </w:r>
      <w:r w:rsidR="006D48FF">
        <w:t>管理网络中。集群所</w:t>
      </w:r>
      <w:r w:rsidR="006D48FF">
        <w:rPr>
          <w:rFonts w:hint="eastAsia"/>
        </w:rPr>
        <w:t>属</w:t>
      </w:r>
      <w:r w:rsidR="00657491" w:rsidRPr="00657491">
        <w:t>数据中心中的</w:t>
      </w:r>
      <w:r w:rsidR="006D48FF">
        <w:rPr>
          <w:rFonts w:hint="eastAsia"/>
        </w:rPr>
        <w:t>未被当前集群使用的</w:t>
      </w:r>
      <w:r w:rsidR="00657491" w:rsidRPr="00657491">
        <w:t>逻辑网络</w:t>
      </w:r>
      <w:r w:rsidR="006D48FF">
        <w:rPr>
          <w:rFonts w:hint="eastAsia"/>
        </w:rPr>
        <w:t>可以被</w:t>
      </w:r>
      <w:r w:rsidR="00657491" w:rsidRPr="00657491">
        <w:t>添加到</w:t>
      </w:r>
      <w:r w:rsidR="006D48FF">
        <w:rPr>
          <w:rFonts w:hint="eastAsia"/>
        </w:rPr>
        <w:t>当前</w:t>
      </w:r>
      <w:r w:rsidR="006D48FF">
        <w:t>集群</w:t>
      </w:r>
      <w:r w:rsidR="00657491" w:rsidRPr="00657491">
        <w:t>。</w:t>
      </w:r>
      <w:r w:rsidR="00D72F7F">
        <w:rPr>
          <w:rFonts w:hint="eastAsia"/>
        </w:rPr>
        <w:t>对于添加到集群的网络可以分为必须添加和可选添加，</w:t>
      </w:r>
      <w:r w:rsidR="00657491" w:rsidRPr="00657491">
        <w:t>“</w:t>
      </w:r>
      <w:r w:rsidR="00657491" w:rsidRPr="00657491">
        <w:t>必需的</w:t>
      </w:r>
      <w:r w:rsidR="00657491" w:rsidRPr="00657491">
        <w:t>”</w:t>
      </w:r>
      <w:r w:rsidR="00657491" w:rsidRPr="00657491">
        <w:t>网络</w:t>
      </w:r>
      <w:r w:rsidR="00D72F7F">
        <w:t>被添加到集群中时</w:t>
      </w:r>
      <w:r w:rsidR="00657491" w:rsidRPr="00657491">
        <w:t>必须被添加到</w:t>
      </w:r>
      <w:r w:rsidR="00D72F7F">
        <w:rPr>
          <w:rFonts w:hint="eastAsia"/>
        </w:rPr>
        <w:t>所添加</w:t>
      </w:r>
      <w:r w:rsidR="00D72F7F">
        <w:t>集群中的所有主机上，</w:t>
      </w:r>
      <w:r w:rsidR="00657491" w:rsidRPr="00657491">
        <w:t>“</w:t>
      </w:r>
      <w:r w:rsidR="00657491" w:rsidRPr="00657491">
        <w:t>可选的</w:t>
      </w:r>
      <w:r w:rsidR="00657491" w:rsidRPr="00657491">
        <w:t>”</w:t>
      </w:r>
      <w:r w:rsidR="00657491" w:rsidRPr="00657491">
        <w:t>网络</w:t>
      </w:r>
      <w:r w:rsidR="00D72F7F">
        <w:rPr>
          <w:rFonts w:hint="eastAsia"/>
        </w:rPr>
        <w:t>对此不作要求，</w:t>
      </w:r>
      <w:r w:rsidR="00D72F7F">
        <w:t>可</w:t>
      </w:r>
      <w:r w:rsidR="00D72F7F">
        <w:rPr>
          <w:rFonts w:hint="eastAsia"/>
        </w:rPr>
        <w:t>根据用</w:t>
      </w:r>
      <w:r w:rsidR="00D72F7F">
        <w:t>户</w:t>
      </w:r>
      <w:r w:rsidR="00D72F7F">
        <w:rPr>
          <w:rFonts w:hint="eastAsia"/>
        </w:rPr>
        <w:t>需求</w:t>
      </w:r>
      <w:r w:rsidR="00D72F7F">
        <w:t>添加到</w:t>
      </w:r>
      <w:r w:rsidR="00D72F7F">
        <w:rPr>
          <w:rFonts w:hint="eastAsia"/>
        </w:rPr>
        <w:t>所属集群的</w:t>
      </w:r>
      <w:r w:rsidR="00657491" w:rsidRPr="00657491">
        <w:t>主机上。在主机</w:t>
      </w:r>
      <w:r w:rsidR="00D72F7F">
        <w:rPr>
          <w:rFonts w:hint="eastAsia"/>
        </w:rPr>
        <w:t>概念</w:t>
      </w:r>
      <w:r w:rsidR="00657491" w:rsidRPr="00657491">
        <w:t>层</w:t>
      </w:r>
      <w:r w:rsidR="00D72F7F">
        <w:rPr>
          <w:rFonts w:hint="eastAsia"/>
        </w:rPr>
        <w:t>中</w:t>
      </w:r>
      <w:r w:rsidR="00D72F7F">
        <w:t>，</w:t>
      </w:r>
      <w:r w:rsidR="00865749">
        <w:rPr>
          <w:rFonts w:hint="eastAsia"/>
        </w:rPr>
        <w:t>对于虚拟机逻辑网络</w:t>
      </w:r>
      <w:r w:rsidR="00D72F7F">
        <w:rPr>
          <w:rFonts w:hint="eastAsia"/>
        </w:rPr>
        <w:t>由</w:t>
      </w:r>
      <w:r w:rsidR="00D72F7F">
        <w:t>逻辑网桥实现</w:t>
      </w:r>
      <w:r w:rsidR="00D72F7F">
        <w:rPr>
          <w:rFonts w:hint="eastAsia"/>
        </w:rPr>
        <w:t>网络连接</w:t>
      </w:r>
      <w:r w:rsidR="00865749">
        <w:t>。</w:t>
      </w:r>
      <w:r w:rsidR="00865749">
        <w:rPr>
          <w:rFonts w:hint="eastAsia"/>
        </w:rPr>
        <w:t>它要求</w:t>
      </w:r>
      <w:r w:rsidR="00865749">
        <w:t>每个逻辑网桥</w:t>
      </w:r>
      <w:r w:rsidR="00865749">
        <w:rPr>
          <w:rFonts w:hint="eastAsia"/>
        </w:rPr>
        <w:t>必须连接</w:t>
      </w:r>
      <w:r w:rsidR="00865749">
        <w:t>一个特定的网络接口</w:t>
      </w:r>
      <w:r w:rsidR="0087053F">
        <w:t>。</w:t>
      </w:r>
      <w:r w:rsidR="0087053F">
        <w:rPr>
          <w:rFonts w:hint="eastAsia"/>
        </w:rPr>
        <w:t>对</w:t>
      </w:r>
      <w:r w:rsidR="00657491" w:rsidRPr="00657491">
        <w:t>非虚拟机逻辑网络</w:t>
      </w:r>
      <w:r w:rsidR="0087053F">
        <w:rPr>
          <w:rFonts w:hint="eastAsia"/>
        </w:rPr>
        <w:t>连接不作要求，</w:t>
      </w:r>
      <w:r w:rsidR="0087053F">
        <w:t>直接和主机上的</w:t>
      </w:r>
      <w:r w:rsidR="0087053F">
        <w:rPr>
          <w:rFonts w:hint="eastAsia"/>
        </w:rPr>
        <w:t>网卡</w:t>
      </w:r>
      <w:r w:rsidR="00657491" w:rsidRPr="00657491">
        <w:t>相关</w:t>
      </w:r>
      <w:r w:rsidR="00657491" w:rsidRPr="00657491">
        <w:lastRenderedPageBreak/>
        <w:t>联</w:t>
      </w:r>
      <w:r w:rsidR="0087053F">
        <w:rPr>
          <w:rFonts w:hint="eastAsia"/>
        </w:rPr>
        <w:t>即可</w:t>
      </w:r>
      <w:r w:rsidR="00657491" w:rsidRPr="00657491">
        <w:t>。在虚拟机</w:t>
      </w:r>
      <w:r w:rsidR="00865026">
        <w:rPr>
          <w:rFonts w:hint="eastAsia"/>
        </w:rPr>
        <w:t>概念</w:t>
      </w:r>
      <w:r w:rsidR="00657491" w:rsidRPr="00657491">
        <w:t>层</w:t>
      </w:r>
      <w:r w:rsidR="00EC609E">
        <w:rPr>
          <w:rFonts w:hint="eastAsia"/>
        </w:rPr>
        <w:t>中</w:t>
      </w:r>
      <w:r w:rsidR="00EC609E">
        <w:t>，虚拟机上逻辑网络</w:t>
      </w:r>
      <w:r w:rsidR="00EC609E">
        <w:rPr>
          <w:rFonts w:hint="eastAsia"/>
        </w:rPr>
        <w:t>连接</w:t>
      </w:r>
      <w:r w:rsidR="00EC609E">
        <w:t>方式</w:t>
      </w:r>
      <w:r w:rsidR="00EC609E">
        <w:rPr>
          <w:rFonts w:hint="eastAsia"/>
        </w:rPr>
        <w:t>与</w:t>
      </w:r>
      <w:r w:rsidR="00EC609E">
        <w:t>在物理机上</w:t>
      </w:r>
      <w:r w:rsidR="00EC609E">
        <w:rPr>
          <w:rFonts w:hint="eastAsia"/>
        </w:rPr>
        <w:t>网络连接的方式</w:t>
      </w:r>
      <w:r w:rsidR="001337A5">
        <w:t>相同。虚拟机</w:t>
      </w:r>
      <w:r w:rsidR="001337A5">
        <w:rPr>
          <w:rFonts w:hint="eastAsia"/>
        </w:rPr>
        <w:t>通过</w:t>
      </w:r>
      <w:r w:rsidR="001337A5">
        <w:t>虚拟网络连接</w:t>
      </w:r>
      <w:r w:rsidR="001337A5">
        <w:rPr>
          <w:rFonts w:hint="eastAsia"/>
        </w:rPr>
        <w:t>到所属</w:t>
      </w:r>
      <w:r w:rsidR="00657491" w:rsidRPr="00657491">
        <w:t>主机</w:t>
      </w:r>
      <w:r w:rsidR="001337A5">
        <w:rPr>
          <w:rFonts w:hint="eastAsia"/>
        </w:rPr>
        <w:t>上</w:t>
      </w:r>
      <w:r w:rsidR="001337A5">
        <w:t>的逻辑网络</w:t>
      </w:r>
      <w:r w:rsidR="001337A5">
        <w:rPr>
          <w:rFonts w:hint="eastAsia"/>
        </w:rPr>
        <w:t>的</w:t>
      </w:r>
      <w:r w:rsidR="00657491" w:rsidRPr="00657491">
        <w:t>同时</w:t>
      </w:r>
      <w:r w:rsidR="001337A5">
        <w:rPr>
          <w:rFonts w:hint="eastAsia"/>
        </w:rPr>
        <w:t>也</w:t>
      </w:r>
      <w:r w:rsidR="00657491" w:rsidRPr="00657491">
        <w:t>可以使用虚拟网络中的资源。</w:t>
      </w:r>
    </w:p>
    <w:p w14:paraId="3092E26B" w14:textId="77777777" w:rsidR="00657491" w:rsidRPr="003B2912" w:rsidRDefault="00657491" w:rsidP="003B2912">
      <w:pPr>
        <w:pStyle w:val="3"/>
      </w:pPr>
      <w:bookmarkStart w:id="88" w:name="_Toc475743676"/>
      <w:bookmarkStart w:id="89" w:name="_Toc475806804"/>
      <w:r w:rsidRPr="003B2912">
        <w:t>数据中心</w:t>
      </w:r>
      <w:bookmarkEnd w:id="88"/>
      <w:bookmarkEnd w:id="89"/>
    </w:p>
    <w:p w14:paraId="6D1569AE" w14:textId="163B32CD" w:rsidR="00657491" w:rsidRPr="00657491" w:rsidRDefault="00657491" w:rsidP="00657491">
      <w:pPr>
        <w:pStyle w:val="aff"/>
        <w:spacing w:after="0"/>
        <w:ind w:left="0" w:firstLine="480"/>
      </w:pPr>
      <w:r w:rsidRPr="00657491">
        <w:t>数据中心是</w:t>
      </w:r>
      <w:r w:rsidR="00C737B4">
        <w:t>RHEV</w:t>
      </w:r>
      <w:r w:rsidR="00E5724A">
        <w:rPr>
          <w:rFonts w:hint="eastAsia"/>
        </w:rPr>
        <w:t>环</w:t>
      </w:r>
      <w:r w:rsidRPr="00657491">
        <w:t>境中的最高级</w:t>
      </w:r>
      <w:r w:rsidR="00630895">
        <w:rPr>
          <w:rFonts w:hint="eastAsia"/>
        </w:rPr>
        <w:t>别</w:t>
      </w:r>
      <w:r w:rsidR="00FE6C16">
        <w:t>的抽象概念，它</w:t>
      </w:r>
      <w:r w:rsidR="00FE6C16">
        <w:rPr>
          <w:rFonts w:hint="eastAsia"/>
        </w:rPr>
        <w:t>看作是由</w:t>
      </w:r>
      <w:r w:rsidRPr="00657491">
        <w:t>三个子容器构成的数据容器。三个子容器分别是：</w:t>
      </w:r>
      <w:r w:rsidRPr="00657491">
        <w:t>1</w:t>
      </w:r>
      <w:r w:rsidR="006615FF">
        <w:t>、</w:t>
      </w:r>
      <w:r w:rsidR="006615FF">
        <w:rPr>
          <w:rFonts w:hint="eastAsia"/>
        </w:rPr>
        <w:t>存储</w:t>
      </w:r>
      <w:r w:rsidR="006615FF" w:rsidRPr="00657491">
        <w:t>数据中心</w:t>
      </w:r>
      <w:r w:rsidR="006615FF">
        <w:rPr>
          <w:rFonts w:hint="eastAsia"/>
        </w:rPr>
        <w:t>中</w:t>
      </w:r>
      <w:r w:rsidR="006615FF">
        <w:t>存储类型</w:t>
      </w:r>
      <w:r w:rsidR="006615FF">
        <w:rPr>
          <w:rFonts w:hint="eastAsia"/>
        </w:rPr>
        <w:t>信息</w:t>
      </w:r>
      <w:r w:rsidR="006615FF">
        <w:t>、存储域的信息以及存储域间的连接信息</w:t>
      </w:r>
      <w:r w:rsidR="006615FF">
        <w:rPr>
          <w:rFonts w:hint="eastAsia"/>
        </w:rPr>
        <w:t>的存储容器</w:t>
      </w:r>
      <w:r w:rsidR="006615FF">
        <w:t>。</w:t>
      </w:r>
      <w:r w:rsidR="006615FF">
        <w:rPr>
          <w:rFonts w:hint="eastAsia"/>
        </w:rPr>
        <w:t>这是针对数据中心专门抽象出来</w:t>
      </w:r>
      <w:r w:rsidRPr="00657491">
        <w:t>的概念，</w:t>
      </w:r>
      <w:r w:rsidR="006429E1">
        <w:rPr>
          <w:rFonts w:hint="eastAsia"/>
        </w:rPr>
        <w:t>它</w:t>
      </w:r>
      <w:r w:rsidR="006429E1">
        <w:t>可</w:t>
      </w:r>
      <w:r w:rsidRPr="00657491">
        <w:t>被</w:t>
      </w:r>
      <w:r w:rsidR="007A7A52">
        <w:rPr>
          <w:rFonts w:hint="eastAsia"/>
        </w:rPr>
        <w:t>所属</w:t>
      </w:r>
      <w:r w:rsidR="00280E0A">
        <w:t>数据中心中的所有集群</w:t>
      </w:r>
      <w:r w:rsidR="00280E0A">
        <w:rPr>
          <w:rFonts w:hint="eastAsia"/>
        </w:rPr>
        <w:t>共享</w:t>
      </w:r>
      <w:r w:rsidRPr="00657491">
        <w:t>；</w:t>
      </w:r>
      <w:r w:rsidRPr="00657491">
        <w:t>2</w:t>
      </w:r>
      <w:r w:rsidR="009B20AA">
        <w:t>、</w:t>
      </w:r>
      <w:r w:rsidR="009B20AA">
        <w:rPr>
          <w:rFonts w:hint="eastAsia"/>
        </w:rPr>
        <w:t>存储数据中心中</w:t>
      </w:r>
      <w:r w:rsidRPr="00657491">
        <w:t>逻辑网络相关的信息</w:t>
      </w:r>
      <w:r w:rsidR="009B20AA">
        <w:rPr>
          <w:rFonts w:hint="eastAsia"/>
        </w:rPr>
        <w:t>的网络容器</w:t>
      </w:r>
      <w:r w:rsidR="00B1427C">
        <w:rPr>
          <w:rFonts w:hint="eastAsia"/>
        </w:rPr>
        <w:t>。它也</w:t>
      </w:r>
      <w:r w:rsidR="00B1427C">
        <w:t>是</w:t>
      </w:r>
      <w:r w:rsidR="00B1427C">
        <w:rPr>
          <w:rFonts w:hint="eastAsia"/>
        </w:rPr>
        <w:t>针对</w:t>
      </w:r>
      <w:r w:rsidR="00B1427C">
        <w:t>数据中心</w:t>
      </w:r>
      <w:r w:rsidR="00B1427C">
        <w:rPr>
          <w:rFonts w:hint="eastAsia"/>
        </w:rPr>
        <w:t>抽象出</w:t>
      </w:r>
      <w:r w:rsidRPr="00657491">
        <w:t>的概念，并可以在集群中使用；</w:t>
      </w:r>
      <w:r w:rsidRPr="00657491">
        <w:t>3</w:t>
      </w:r>
      <w:r w:rsidRPr="00657491">
        <w:t>、</w:t>
      </w:r>
      <w:r w:rsidR="001F5373" w:rsidRPr="00657491">
        <w:t xml:space="preserve"> </w:t>
      </w:r>
      <w:r w:rsidR="001F5373">
        <w:rPr>
          <w:rFonts w:hint="eastAsia"/>
        </w:rPr>
        <w:t>存储</w:t>
      </w:r>
      <w:r w:rsidRPr="00657491">
        <w:t>集群相关的信息</w:t>
      </w:r>
      <w:r w:rsidR="00BD156A">
        <w:rPr>
          <w:rFonts w:hint="eastAsia"/>
        </w:rPr>
        <w:t>的</w:t>
      </w:r>
      <w:r w:rsidR="00BD156A">
        <w:t>集群容器</w:t>
      </w:r>
      <w:r w:rsidRPr="00657491">
        <w:t>。集群是虚拟机迁移的逻辑域。</w:t>
      </w:r>
    </w:p>
    <w:p w14:paraId="698423CE" w14:textId="77777777" w:rsidR="00657491" w:rsidRPr="003B2912" w:rsidRDefault="00657491" w:rsidP="00092274">
      <w:pPr>
        <w:pStyle w:val="2"/>
      </w:pPr>
      <w:bookmarkStart w:id="90" w:name="_Toc475743677"/>
      <w:bookmarkStart w:id="91" w:name="_Toc475806805"/>
      <w:r w:rsidRPr="003B2912">
        <w:t>本章小结</w:t>
      </w:r>
      <w:bookmarkEnd w:id="90"/>
      <w:bookmarkEnd w:id="91"/>
    </w:p>
    <w:p w14:paraId="0D5E8FBF" w14:textId="220D6457" w:rsidR="00F9603C" w:rsidRPr="00D22B2B" w:rsidRDefault="00F9603C" w:rsidP="00F9603C">
      <w:pPr>
        <w:pStyle w:val="a1"/>
        <w:ind w:firstLine="480"/>
      </w:pPr>
      <w:r w:rsidRPr="00D22B2B">
        <w:rPr>
          <w:rFonts w:hint="eastAsia"/>
        </w:rPr>
        <w:t>本章节介绍了</w:t>
      </w:r>
      <w:r w:rsidRPr="00D22B2B">
        <w:rPr>
          <w:rFonts w:hint="eastAsia"/>
        </w:rPr>
        <w:t>RHEV</w:t>
      </w:r>
      <w:r w:rsidR="007003B7">
        <w:rPr>
          <w:rFonts w:hint="eastAsia"/>
        </w:rPr>
        <w:t>虚拟化平台以及在本自动化管理系统中涉及的部分技术，如</w:t>
      </w:r>
      <w:r w:rsidRPr="00D22B2B">
        <w:rPr>
          <w:rFonts w:hint="eastAsia"/>
        </w:rPr>
        <w:t>虚拟化迁移技术、</w:t>
      </w:r>
      <w:r w:rsidRPr="00D22B2B">
        <w:rPr>
          <w:rFonts w:hint="eastAsia"/>
        </w:rPr>
        <w:t>RPC</w:t>
      </w:r>
      <w:r w:rsidRPr="00D22B2B">
        <w:rPr>
          <w:rFonts w:hint="eastAsia"/>
        </w:rPr>
        <w:t>技术</w:t>
      </w:r>
      <w:r w:rsidR="007003B7">
        <w:rPr>
          <w:rFonts w:hint="eastAsia"/>
        </w:rPr>
        <w:t>、</w:t>
      </w:r>
      <w:r w:rsidR="007003B7">
        <w:rPr>
          <w:rFonts w:hint="eastAsia"/>
        </w:rPr>
        <w:t>REST API</w:t>
      </w:r>
      <w:r w:rsidR="00D87B8F">
        <w:rPr>
          <w:rFonts w:hint="eastAsia"/>
        </w:rPr>
        <w:t>架构</w:t>
      </w:r>
      <w:r w:rsidR="005C7031">
        <w:rPr>
          <w:rFonts w:hint="eastAsia"/>
        </w:rPr>
        <w:t>设计技术</w:t>
      </w:r>
      <w:r w:rsidRPr="00D22B2B">
        <w:rPr>
          <w:rFonts w:hint="eastAsia"/>
        </w:rPr>
        <w:t>等。之后又介绍了关于</w:t>
      </w:r>
      <w:r w:rsidRPr="00D22B2B">
        <w:rPr>
          <w:rFonts w:hint="eastAsia"/>
        </w:rPr>
        <w:t>RHEV</w:t>
      </w:r>
      <w:r w:rsidRPr="00D22B2B">
        <w:rPr>
          <w:rFonts w:hint="eastAsia"/>
        </w:rPr>
        <w:t>的架构和</w:t>
      </w:r>
      <w:r w:rsidR="003E2714" w:rsidRPr="00D22B2B">
        <w:rPr>
          <w:rFonts w:hint="eastAsia"/>
        </w:rPr>
        <w:t>基本概念以及</w:t>
      </w:r>
      <w:r w:rsidR="003E2714" w:rsidRPr="00D22B2B">
        <w:rPr>
          <w:rFonts w:hint="eastAsia"/>
        </w:rPr>
        <w:t>RHEV</w:t>
      </w:r>
      <w:r w:rsidR="003E2714" w:rsidRPr="00D22B2B">
        <w:rPr>
          <w:rFonts w:hint="eastAsia"/>
        </w:rPr>
        <w:t>的虚拟资源。</w:t>
      </w:r>
    </w:p>
    <w:p w14:paraId="7FBD5A2A" w14:textId="7E345B84" w:rsidR="00660AD1" w:rsidRPr="00A56DBA" w:rsidRDefault="00D22B2B" w:rsidP="00A56DBA">
      <w:pPr>
        <w:pStyle w:val="1"/>
      </w:pPr>
      <w:bookmarkStart w:id="92" w:name="_Toc475743678"/>
      <w:bookmarkStart w:id="93" w:name="_Toc475806806"/>
      <w:r w:rsidRPr="00A56DBA">
        <w:lastRenderedPageBreak/>
        <w:t>自动化管理系统需求分析</w:t>
      </w:r>
      <w:bookmarkEnd w:id="92"/>
      <w:bookmarkEnd w:id="93"/>
    </w:p>
    <w:p w14:paraId="1E38FDE9" w14:textId="06397346" w:rsidR="00D22B2B" w:rsidRPr="00D22B2B" w:rsidRDefault="00C37E5F" w:rsidP="00D22B2B">
      <w:pPr>
        <w:pStyle w:val="a1"/>
        <w:ind w:firstLine="480"/>
      </w:pPr>
      <w:r>
        <w:t>本章</w:t>
      </w:r>
      <w:r>
        <w:rPr>
          <w:rFonts w:hint="eastAsia"/>
        </w:rPr>
        <w:t>是</w:t>
      </w:r>
      <w:r>
        <w:t>对</w:t>
      </w:r>
      <w:r>
        <w:rPr>
          <w:rFonts w:hint="eastAsia"/>
        </w:rPr>
        <w:t>用户需求的分析和总结，</w:t>
      </w:r>
      <w:r w:rsidR="00EA393A">
        <w:rPr>
          <w:rFonts w:hint="eastAsia"/>
        </w:rPr>
        <w:t>目的</w:t>
      </w:r>
      <w:r>
        <w:rPr>
          <w:rFonts w:hint="eastAsia"/>
        </w:rPr>
        <w:t>为了</w:t>
      </w:r>
      <w:r w:rsidR="00D22B2B" w:rsidRPr="00D22B2B">
        <w:t>明确用户</w:t>
      </w:r>
      <w:r>
        <w:rPr>
          <w:rFonts w:hint="eastAsia"/>
        </w:rPr>
        <w:t>基本需求以及自动化管理系统</w:t>
      </w:r>
      <w:r w:rsidR="00D22B2B" w:rsidRPr="00D22B2B">
        <w:t>需要解决的问题</w:t>
      </w:r>
      <w:r>
        <w:rPr>
          <w:rFonts w:hint="eastAsia"/>
        </w:rPr>
        <w:t>，</w:t>
      </w:r>
      <w:r w:rsidR="00EA393A">
        <w:rPr>
          <w:rFonts w:hint="eastAsia"/>
        </w:rPr>
        <w:t>需要实现的</w:t>
      </w:r>
      <w:r>
        <w:rPr>
          <w:rFonts w:hint="eastAsia"/>
        </w:rPr>
        <w:t>基本</w:t>
      </w:r>
      <w:r w:rsidR="00EA393A">
        <w:rPr>
          <w:rFonts w:hint="eastAsia"/>
        </w:rPr>
        <w:t>功能</w:t>
      </w:r>
      <w:r w:rsidR="00D22B2B" w:rsidRPr="00D22B2B">
        <w:t>。</w:t>
      </w:r>
    </w:p>
    <w:p w14:paraId="0B71A8D7" w14:textId="77777777" w:rsidR="00660AD1" w:rsidRPr="00A56DBA" w:rsidRDefault="00D22B2B" w:rsidP="00A56DBA">
      <w:pPr>
        <w:pStyle w:val="2"/>
      </w:pPr>
      <w:bookmarkStart w:id="94" w:name="_Toc475743679"/>
      <w:bookmarkStart w:id="95" w:name="_Toc475806807"/>
      <w:r w:rsidRPr="00A56DBA">
        <w:t>自动化管理系统整体需求分析</w:t>
      </w:r>
      <w:bookmarkEnd w:id="94"/>
      <w:bookmarkEnd w:id="95"/>
    </w:p>
    <w:p w14:paraId="65A0AA03" w14:textId="2FFCFC38" w:rsidR="00D22B2B" w:rsidRPr="00D22B2B" w:rsidRDefault="00D22B2B" w:rsidP="00D549AB">
      <w:pPr>
        <w:pStyle w:val="a1"/>
        <w:ind w:firstLineChars="0" w:firstLine="420"/>
      </w:pPr>
      <w:r w:rsidRPr="00D22B2B">
        <w:t>本文以</w:t>
      </w:r>
      <w:r w:rsidRPr="00D22B2B">
        <w:t>RHEV</w:t>
      </w:r>
      <w:r w:rsidRPr="00D22B2B">
        <w:t>作为服务端为系统提供复杂的虚拟化实现。本章节先分析企业在业务处理遇到的一些问题，根据这些问题和用户的基本需求分析总结出系统需要完成任务和必要的功能点，之后逐一对各功能点进行细分</w:t>
      </w:r>
      <w:r w:rsidR="00D549AB">
        <w:rPr>
          <w:rFonts w:hint="eastAsia"/>
        </w:rPr>
        <w:t>。</w:t>
      </w:r>
      <w:r w:rsidRPr="00D22B2B">
        <w:t>设计目标及解决的问题的分析</w:t>
      </w:r>
      <w:r w:rsidR="00D549AB">
        <w:rPr>
          <w:rFonts w:hint="eastAsia"/>
        </w:rPr>
        <w:t>：</w:t>
      </w:r>
    </w:p>
    <w:p w14:paraId="5FA71273" w14:textId="77777777" w:rsidR="00D22B2B" w:rsidRPr="00D22B2B" w:rsidRDefault="00D22B2B" w:rsidP="00D22B2B">
      <w:pPr>
        <w:pStyle w:val="a1"/>
        <w:ind w:firstLine="480"/>
      </w:pPr>
      <w:r w:rsidRPr="00D22B2B">
        <w:t xml:space="preserve">1 </w:t>
      </w:r>
      <w:r w:rsidRPr="00D22B2B">
        <w:t>、避免可控风险的需要</w:t>
      </w:r>
    </w:p>
    <w:p w14:paraId="277BAC0E" w14:textId="7E8A6EEE" w:rsidR="00D22B2B" w:rsidRPr="00D22B2B" w:rsidRDefault="00D22B2B" w:rsidP="00D22B2B">
      <w:pPr>
        <w:pStyle w:val="a1"/>
        <w:ind w:firstLine="480"/>
      </w:pPr>
      <w:r w:rsidRPr="00D22B2B">
        <w:t>业务处理过程</w:t>
      </w:r>
      <w:r w:rsidR="002E03F1">
        <w:t>中存在的数据丢失、数据不完整、用户操作不当或非法操作、用户权限</w:t>
      </w:r>
      <w:r w:rsidRPr="00D22B2B">
        <w:t>不足等一系列导致业务无法正常进行的风险，造成效率低下、用户积极性不高的影响。本系统需要在用户输入很少数据信息的情况下能保证业务的正常运行和业务的完全自动化的执行。</w:t>
      </w:r>
    </w:p>
    <w:p w14:paraId="4E846C9A" w14:textId="77777777" w:rsidR="00D22B2B" w:rsidRPr="00D22B2B" w:rsidRDefault="00D22B2B" w:rsidP="00D22B2B">
      <w:pPr>
        <w:pStyle w:val="a1"/>
        <w:ind w:firstLine="480"/>
      </w:pPr>
      <w:r w:rsidRPr="00D22B2B">
        <w:t>2</w:t>
      </w:r>
      <w:r w:rsidRPr="00D22B2B">
        <w:t>、保证执行环境和结果正确的需要</w:t>
      </w:r>
    </w:p>
    <w:p w14:paraId="49472FC7" w14:textId="77777777" w:rsidR="00D22B2B" w:rsidRPr="00D22B2B" w:rsidRDefault="00D22B2B" w:rsidP="00D22B2B">
      <w:pPr>
        <w:pStyle w:val="a1"/>
        <w:ind w:firstLine="480"/>
      </w:pPr>
      <w:r w:rsidRPr="00D22B2B">
        <w:t>用户在执行复杂的业务时需要考虑此业务依赖其他业务是否正确完成，和执行环境的各项配置是否正确，所依赖的业务是否返回正确的结果等问题。这给用户带来很大困扰和对业务执行也是很大阻碍。本自动化管理系统需要自动屏蔽这些依赖关系，用户只需考虑此业务相关问题提交给系统自动化实现，</w:t>
      </w:r>
    </w:p>
    <w:p w14:paraId="4B00CB58" w14:textId="77777777" w:rsidR="00D22B2B" w:rsidRPr="00D22B2B" w:rsidRDefault="00D22B2B" w:rsidP="00D22B2B">
      <w:pPr>
        <w:pStyle w:val="a1"/>
        <w:ind w:firstLine="480"/>
      </w:pPr>
      <w:r w:rsidRPr="00D22B2B">
        <w:t>3</w:t>
      </w:r>
      <w:r w:rsidRPr="00D22B2B">
        <w:t>、保证操作的一致性的需要</w:t>
      </w:r>
    </w:p>
    <w:p w14:paraId="7885D7F1" w14:textId="77777777" w:rsidR="00D22B2B" w:rsidRPr="00D22B2B" w:rsidRDefault="00D22B2B" w:rsidP="00D22B2B">
      <w:pPr>
        <w:pStyle w:val="a1"/>
        <w:ind w:firstLine="480"/>
      </w:pPr>
      <w:r w:rsidRPr="00D22B2B">
        <w:t>用户手动操作成百上千次同样操作时，几乎不能保证操作的不会出现错误。在每次启动一个虚拟机后需要执行较多预处理和后处理脚本，一些脚本不能很好的捕获错误和异常，从而操作的失败。而且每次脚步需要与其他软件进行交换时不能保证每次都能取到正确的信息。所以本系统需要保证操作的一致性并能有效的捕获处理异常。</w:t>
      </w:r>
    </w:p>
    <w:p w14:paraId="41BA24BF" w14:textId="77777777" w:rsidR="00D22B2B" w:rsidRPr="00D22B2B" w:rsidRDefault="00D22B2B" w:rsidP="00D22B2B">
      <w:pPr>
        <w:pStyle w:val="a1"/>
        <w:ind w:firstLine="480"/>
      </w:pPr>
      <w:r w:rsidRPr="00D22B2B">
        <w:t>4</w:t>
      </w:r>
      <w:r w:rsidRPr="00D22B2B">
        <w:t>、自动执行当前任务的需要</w:t>
      </w:r>
    </w:p>
    <w:p w14:paraId="1D209851" w14:textId="19ED0BAF" w:rsidR="00D22B2B" w:rsidRPr="00D22B2B" w:rsidRDefault="00D22B2B" w:rsidP="00D22B2B">
      <w:pPr>
        <w:pStyle w:val="a1"/>
        <w:ind w:firstLine="480"/>
      </w:pPr>
      <w:r w:rsidRPr="00D22B2B">
        <w:t>本</w:t>
      </w:r>
      <w:r w:rsidR="00855F28">
        <w:rPr>
          <w:rFonts w:hint="eastAsia"/>
        </w:rPr>
        <w:t>自动化管理</w:t>
      </w:r>
      <w:r w:rsidRPr="00D22B2B">
        <w:t>系统需要保证</w:t>
      </w:r>
      <w:r w:rsidR="00855F28">
        <w:rPr>
          <w:rFonts w:hint="eastAsia"/>
        </w:rPr>
        <w:t>在</w:t>
      </w:r>
      <w:r w:rsidR="00855F28">
        <w:t>用户提交</w:t>
      </w:r>
      <w:r w:rsidR="00855F28">
        <w:rPr>
          <w:rFonts w:hint="eastAsia"/>
        </w:rPr>
        <w:t>了申请</w:t>
      </w:r>
      <w:r w:rsidRPr="00D22B2B">
        <w:t>以后，</w:t>
      </w:r>
      <w:r w:rsidR="00855F28">
        <w:rPr>
          <w:rFonts w:hint="eastAsia"/>
        </w:rPr>
        <w:t>业务逻辑层创建的任务被系统</w:t>
      </w:r>
      <w:r w:rsidRPr="00D22B2B">
        <w:t>自动</w:t>
      </w:r>
      <w:r w:rsidR="00855F28">
        <w:rPr>
          <w:rFonts w:hint="eastAsia"/>
        </w:rPr>
        <w:t>调度和</w:t>
      </w:r>
      <w:r w:rsidR="00855F28">
        <w:t>执行</w:t>
      </w:r>
      <w:r w:rsidRPr="00D22B2B">
        <w:t>。包括依据已存在的</w:t>
      </w:r>
      <w:r w:rsidR="00A33F3D">
        <w:t>模板</w:t>
      </w:r>
      <w:r w:rsidR="006E19E3">
        <w:t>自动创建</w:t>
      </w:r>
      <w:r w:rsidR="006E19E3">
        <w:rPr>
          <w:rFonts w:hint="eastAsia"/>
        </w:rPr>
        <w:t>虚拟机</w:t>
      </w:r>
      <w:r w:rsidR="006E19E3">
        <w:t>；自动创建虚拟机池，</w:t>
      </w:r>
      <w:r w:rsidR="006E19E3">
        <w:rPr>
          <w:rFonts w:hint="eastAsia"/>
        </w:rPr>
        <w:t>根据用户选用的</w:t>
      </w:r>
      <w:r w:rsidR="00A33F3D">
        <w:rPr>
          <w:rFonts w:hint="eastAsia"/>
        </w:rPr>
        <w:t>模板</w:t>
      </w:r>
      <w:r w:rsidR="006E19E3">
        <w:rPr>
          <w:rFonts w:hint="eastAsia"/>
        </w:rPr>
        <w:t>信息自动</w:t>
      </w:r>
      <w:r w:rsidR="006E19E3">
        <w:t>配置</w:t>
      </w:r>
      <w:r w:rsidRPr="00D22B2B">
        <w:t>池的属性；在多个</w:t>
      </w:r>
      <w:r w:rsidR="00FD0AAF">
        <w:t>RHE</w:t>
      </w:r>
      <w:r w:rsidR="000008C2">
        <w:t>VM</w:t>
      </w:r>
      <w:r w:rsidRPr="00D22B2B">
        <w:t>的站点之间，自动迁移</w:t>
      </w:r>
      <w:r w:rsidR="00A33F3D">
        <w:t>模板</w:t>
      </w:r>
      <w:r w:rsidRPr="00D22B2B">
        <w:t>等。</w:t>
      </w:r>
    </w:p>
    <w:p w14:paraId="0680289B" w14:textId="2E1B0EE0" w:rsidR="00D22B2B" w:rsidRPr="00D22B2B" w:rsidRDefault="00D22B2B" w:rsidP="00D22B2B">
      <w:pPr>
        <w:pStyle w:val="a1"/>
        <w:ind w:firstLine="480"/>
      </w:pPr>
      <w:r w:rsidRPr="00D22B2B">
        <w:t>自动化管理系统需为用户提供一个简洁、易操作的、完整统一的</w:t>
      </w:r>
      <w:r w:rsidR="00192F76">
        <w:t>操作界面，</w:t>
      </w:r>
      <w:r w:rsidR="00192F76">
        <w:rPr>
          <w:rFonts w:hint="eastAsia"/>
        </w:rPr>
        <w:t>用户使用</w:t>
      </w:r>
      <w:r w:rsidR="00192F76">
        <w:t>该</w:t>
      </w:r>
      <w:r w:rsidR="00192F76">
        <w:rPr>
          <w:rFonts w:hint="eastAsia"/>
        </w:rPr>
        <w:t>前端</w:t>
      </w:r>
      <w:r w:rsidR="00192F76">
        <w:t>界面能够</w:t>
      </w:r>
      <w:r w:rsidR="00192F76">
        <w:rPr>
          <w:rFonts w:hint="eastAsia"/>
        </w:rPr>
        <w:t>提交</w:t>
      </w:r>
      <w:r w:rsidR="00A3158A">
        <w:t>虚拟机管理、虚拟机池管理、</w:t>
      </w:r>
      <w:r w:rsidR="00A33F3D">
        <w:t>模板</w:t>
      </w:r>
      <w:r w:rsidRPr="00D22B2B">
        <w:t>管理以及</w:t>
      </w:r>
      <w:r w:rsidR="00A33F3D">
        <w:t>模板</w:t>
      </w:r>
      <w:r w:rsidR="00192F76">
        <w:t>迁移</w:t>
      </w:r>
      <w:r w:rsidR="00192F76">
        <w:rPr>
          <w:rFonts w:hint="eastAsia"/>
        </w:rPr>
        <w:t>的请求</w:t>
      </w:r>
      <w:r w:rsidRPr="00D22B2B">
        <w:t>。在用户进行上述操作时，系统会在后台生成相应任务，以供服务端进行行调度和执行。同时将虚拟机信息、日志信息、任务信息、异常信息等保存至数据库（包括关系型数据库和非关系型数据库）。根据</w:t>
      </w:r>
      <w:r w:rsidR="009D1DB3">
        <w:rPr>
          <w:rFonts w:hint="eastAsia"/>
        </w:rPr>
        <w:t>用户的需求</w:t>
      </w:r>
      <w:r w:rsidRPr="00D22B2B">
        <w:t>分析</w:t>
      </w:r>
      <w:r w:rsidR="006201EC">
        <w:rPr>
          <w:rFonts w:hint="eastAsia"/>
        </w:rPr>
        <w:t>本</w:t>
      </w:r>
      <w:r w:rsidRPr="00D22B2B">
        <w:t>自动化管</w:t>
      </w:r>
      <w:r w:rsidR="00F55B97">
        <w:rPr>
          <w:noProof/>
        </w:rPr>
        <w:lastRenderedPageBreak/>
        <w:drawing>
          <wp:anchor distT="152400" distB="152400" distL="152400" distR="152400" simplePos="0" relativeHeight="251649024" behindDoc="0" locked="0" layoutInCell="1" allowOverlap="1" wp14:anchorId="7F8E86B6" wp14:editId="71381041">
            <wp:simplePos x="0" y="0"/>
            <wp:positionH relativeFrom="margin">
              <wp:align>left</wp:align>
            </wp:positionH>
            <wp:positionV relativeFrom="line">
              <wp:posOffset>449580</wp:posOffset>
            </wp:positionV>
            <wp:extent cx="5181600" cy="5232400"/>
            <wp:effectExtent l="0" t="0" r="0" b="6350"/>
            <wp:wrapTopAndBottom/>
            <wp:docPr id="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1600" cy="523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2B2B">
        <w:t>理系统整体用例图如下</w:t>
      </w:r>
    </w:p>
    <w:p w14:paraId="7DA2793A" w14:textId="22DDB2A4" w:rsidR="00485179" w:rsidRPr="00B640EC" w:rsidRDefault="00485179" w:rsidP="00B640EC">
      <w:pPr>
        <w:pStyle w:val="af2"/>
        <w:ind w:firstLine="420"/>
      </w:pPr>
      <w:bookmarkStart w:id="96" w:name="_Toc471846157"/>
      <w:r w:rsidRPr="00B640EC">
        <w:rPr>
          <w:rFonts w:hint="eastAsia"/>
        </w:rPr>
        <w:t>图</w:t>
      </w:r>
      <w:r w:rsidRPr="00B640EC">
        <w:rPr>
          <w:rFonts w:hint="eastAsia"/>
        </w:rPr>
        <w:t>3.1</w:t>
      </w:r>
      <w:r w:rsidRPr="00B640EC">
        <w:t xml:space="preserve"> </w:t>
      </w:r>
      <w:r w:rsidRPr="00B640EC">
        <w:rPr>
          <w:rFonts w:hint="eastAsia"/>
        </w:rPr>
        <w:t>自动管理系统用例图</w:t>
      </w:r>
      <w:bookmarkEnd w:id="96"/>
    </w:p>
    <w:p w14:paraId="5D11ABBE" w14:textId="7AA2EB55" w:rsidR="00660AD1" w:rsidRPr="00C8748E" w:rsidRDefault="00BD7589" w:rsidP="00D22B2B">
      <w:pPr>
        <w:pStyle w:val="a1"/>
        <w:ind w:firstLine="480"/>
      </w:pPr>
      <w:r>
        <w:rPr>
          <w:rFonts w:hint="eastAsia"/>
        </w:rPr>
        <w:t>从</w:t>
      </w:r>
      <w:r w:rsidR="00D22B2B" w:rsidRPr="00D22B2B">
        <w:t>上图我们更能清晰的看出本系统需要的一些基本功能。用户分成未授权用户和授权用户两种，授权用户权限最大可以对系统中所有模块都有操作权限，普通用户只能查看部分历史记录和异常记录。用户发起的虚拟机创建，虚拟机池创建，</w:t>
      </w:r>
      <w:r w:rsidR="00A33F3D">
        <w:t>模板</w:t>
      </w:r>
      <w:r w:rsidR="00D22B2B" w:rsidRPr="00D22B2B">
        <w:t>创建，</w:t>
      </w:r>
      <w:r w:rsidR="00A33F3D">
        <w:t>模板</w:t>
      </w:r>
      <w:r w:rsidR="00D22B2B" w:rsidRPr="00D22B2B">
        <w:t>迁移</w:t>
      </w:r>
      <w:r w:rsidR="006201EC">
        <w:t>的请求，创建定时任务，都会被系统提交给后台生成相应的任务。</w:t>
      </w:r>
      <w:r w:rsidR="006201EC">
        <w:rPr>
          <w:rFonts w:hint="eastAsia"/>
        </w:rPr>
        <w:t>后端</w:t>
      </w:r>
      <w:r w:rsidR="007E3B73">
        <w:rPr>
          <w:rFonts w:hint="eastAsia"/>
        </w:rPr>
        <w:t>任务</w:t>
      </w:r>
      <w:r w:rsidR="006201EC">
        <w:rPr>
          <w:rFonts w:hint="eastAsia"/>
        </w:rPr>
        <w:t>调度层</w:t>
      </w:r>
      <w:r w:rsidR="006201EC">
        <w:t>会根据任务</w:t>
      </w:r>
      <w:r w:rsidR="006201EC">
        <w:rPr>
          <w:rFonts w:hint="eastAsia"/>
        </w:rPr>
        <w:t>设定</w:t>
      </w:r>
      <w:r w:rsidR="006201EC">
        <w:t>的时间点去调用</w:t>
      </w:r>
      <w:r w:rsidR="006201EC">
        <w:rPr>
          <w:rFonts w:hint="eastAsia"/>
        </w:rPr>
        <w:t>此</w:t>
      </w:r>
      <w:r w:rsidR="00D22B2B" w:rsidRPr="00D22B2B">
        <w:t>任务</w:t>
      </w:r>
      <w:r w:rsidR="006201EC">
        <w:rPr>
          <w:rFonts w:hint="eastAsia"/>
        </w:rPr>
        <w:t>并执行</w:t>
      </w:r>
      <w:r w:rsidR="00D22B2B" w:rsidRPr="00D22B2B">
        <w:t>。</w:t>
      </w:r>
      <w:r w:rsidR="006201EC">
        <w:rPr>
          <w:rFonts w:hint="eastAsia"/>
        </w:rPr>
        <w:t>在任务执行完成后</w:t>
      </w:r>
      <w:r w:rsidR="006201EC">
        <w:t>，</w:t>
      </w:r>
      <w:r w:rsidR="006201EC">
        <w:rPr>
          <w:rFonts w:hint="eastAsia"/>
        </w:rPr>
        <w:t>将执行过程生成的日志文件和执行结果</w:t>
      </w:r>
      <w:r w:rsidR="00D22B2B" w:rsidRPr="00D22B2B">
        <w:t>返回</w:t>
      </w:r>
      <w:r w:rsidR="006201EC">
        <w:rPr>
          <w:rFonts w:hint="eastAsia"/>
        </w:rPr>
        <w:t>到前端页面，展示给用户，同时进行数据持久化操作</w:t>
      </w:r>
      <w:r w:rsidR="00BA72D2">
        <w:t>。</w:t>
      </w:r>
      <w:r w:rsidR="00BA72D2">
        <w:rPr>
          <w:rFonts w:hint="eastAsia"/>
        </w:rPr>
        <w:t>根据</w:t>
      </w:r>
      <w:r w:rsidR="00BA72D2">
        <w:t>任务处理的</w:t>
      </w:r>
      <w:r w:rsidR="00BA72D2">
        <w:rPr>
          <w:rFonts w:hint="eastAsia"/>
        </w:rPr>
        <w:t>过程</w:t>
      </w:r>
      <w:r w:rsidR="00D22B2B" w:rsidRPr="00D22B2B">
        <w:t>生成并保存各项日志</w:t>
      </w:r>
      <w:r w:rsidR="00BA72D2">
        <w:rPr>
          <w:rFonts w:hint="eastAsia"/>
        </w:rPr>
        <w:t>的不同</w:t>
      </w:r>
      <w:r w:rsidR="00107D81">
        <w:rPr>
          <w:rFonts w:hint="eastAsia"/>
        </w:rPr>
        <w:t>保存到</w:t>
      </w:r>
      <w:r w:rsidR="00BA72D2">
        <w:rPr>
          <w:rFonts w:hint="eastAsia"/>
        </w:rPr>
        <w:t>不同</w:t>
      </w:r>
      <w:r w:rsidR="00107D81">
        <w:rPr>
          <w:rFonts w:hint="eastAsia"/>
        </w:rPr>
        <w:t>的数据库中</w:t>
      </w:r>
      <w:r w:rsidR="00D22B2B" w:rsidRPr="00D22B2B">
        <w:t>，以供用户以后查阅。</w:t>
      </w:r>
      <w:bookmarkStart w:id="97" w:name="_Toc165262366"/>
      <w:bookmarkEnd w:id="97"/>
    </w:p>
    <w:p w14:paraId="09F673AA" w14:textId="582BECC7" w:rsidR="00660AD1" w:rsidRPr="00D549AB" w:rsidRDefault="00D22B2B" w:rsidP="00D549AB">
      <w:pPr>
        <w:pStyle w:val="2"/>
      </w:pPr>
      <w:bookmarkStart w:id="98" w:name="_Toc475743680"/>
      <w:bookmarkStart w:id="99" w:name="_Toc475806808"/>
      <w:r w:rsidRPr="00D549AB">
        <w:rPr>
          <w:rFonts w:hint="eastAsia"/>
        </w:rPr>
        <w:lastRenderedPageBreak/>
        <w:t>创</w:t>
      </w:r>
      <w:r w:rsidRPr="00D549AB">
        <w:t>建</w:t>
      </w:r>
      <w:r w:rsidR="000008C2" w:rsidRPr="00D549AB">
        <w:t>VM</w:t>
      </w:r>
      <w:r w:rsidRPr="00D549AB">
        <w:t xml:space="preserve"> Pool</w:t>
      </w:r>
      <w:r w:rsidRPr="00D549AB">
        <w:t>的需求分析</w:t>
      </w:r>
      <w:bookmarkEnd w:id="98"/>
      <w:bookmarkEnd w:id="99"/>
    </w:p>
    <w:p w14:paraId="4EBFF9DA" w14:textId="2A5B985B" w:rsidR="00D22B2B" w:rsidRPr="00D22B2B" w:rsidRDefault="00BE7748" w:rsidP="00D22B2B">
      <w:pPr>
        <w:pStyle w:val="aff"/>
        <w:spacing w:after="0"/>
        <w:ind w:left="0" w:firstLine="480"/>
      </w:pPr>
      <w:r>
        <w:rPr>
          <w:lang w:eastAsia="zh-TW"/>
        </w:rPr>
        <w:t>虚拟机池中的虚拟机的</w:t>
      </w:r>
      <w:r w:rsidR="00D22B2B" w:rsidRPr="00D22B2B">
        <w:rPr>
          <w:lang w:eastAsia="zh-TW"/>
        </w:rPr>
        <w:t>权限在</w:t>
      </w:r>
      <w:r>
        <w:rPr>
          <w:rFonts w:hint="eastAsia"/>
          <w:lang w:eastAsia="zh-TW"/>
        </w:rPr>
        <w:t>是在</w:t>
      </w:r>
      <w:r w:rsidR="00D22B2B" w:rsidRPr="00D22B2B">
        <w:rPr>
          <w:lang w:eastAsia="zh-TW"/>
        </w:rPr>
        <w:t>虚拟机池</w:t>
      </w:r>
      <w:r>
        <w:rPr>
          <w:rFonts w:hint="eastAsia"/>
          <w:lang w:eastAsia="zh-TW"/>
        </w:rPr>
        <w:t>这</w:t>
      </w:r>
      <w:r>
        <w:rPr>
          <w:lang w:eastAsia="zh-TW"/>
        </w:rPr>
        <w:t>一级来设</w:t>
      </w:r>
      <w:r>
        <w:rPr>
          <w:rFonts w:hint="eastAsia"/>
          <w:lang w:eastAsia="zh-TW"/>
        </w:rPr>
        <w:t>定</w:t>
      </w:r>
      <w:r w:rsidR="00D22B2B" w:rsidRPr="00D22B2B">
        <w:rPr>
          <w:lang w:eastAsia="zh-TW"/>
        </w:rPr>
        <w:t>的，在</w:t>
      </w:r>
      <w:r>
        <w:rPr>
          <w:rFonts w:hint="eastAsia"/>
          <w:lang w:eastAsia="zh-TW"/>
        </w:rPr>
        <w:t>RHE</w:t>
      </w:r>
      <w:r w:rsidR="000008C2">
        <w:rPr>
          <w:lang w:eastAsia="zh-TW"/>
        </w:rPr>
        <w:t>VM</w:t>
      </w:r>
      <w:r>
        <w:rPr>
          <w:rFonts w:hint="eastAsia"/>
          <w:lang w:eastAsia="zh-TW"/>
        </w:rPr>
        <w:t>创建完成</w:t>
      </w:r>
      <w:r w:rsidR="000008C2">
        <w:rPr>
          <w:lang w:eastAsia="zh-TW"/>
        </w:rPr>
        <w:t>VM</w:t>
      </w:r>
      <w:r w:rsidR="00D22B2B" w:rsidRPr="00D22B2B">
        <w:rPr>
          <w:lang w:eastAsia="zh-TW"/>
        </w:rPr>
        <w:t xml:space="preserve"> Pool</w:t>
      </w:r>
      <w:r>
        <w:rPr>
          <w:lang w:eastAsia="zh-TW"/>
        </w:rPr>
        <w:t>时已经</w:t>
      </w:r>
      <w:r>
        <w:rPr>
          <w:rFonts w:hint="eastAsia"/>
          <w:lang w:eastAsia="zh-TW"/>
        </w:rPr>
        <w:t>对其权限设置</w:t>
      </w:r>
      <w:r w:rsidR="00093165">
        <w:rPr>
          <w:lang w:eastAsia="zh-TW"/>
        </w:rPr>
        <w:t>完成</w:t>
      </w:r>
      <w:r w:rsidR="00D22B2B" w:rsidRPr="00D22B2B">
        <w:t>。用户在不同的时刻</w:t>
      </w:r>
      <w:r w:rsidR="00093165">
        <w:rPr>
          <w:rFonts w:hint="eastAsia"/>
        </w:rPr>
        <w:t>请求</w:t>
      </w:r>
      <w:r w:rsidR="00D22B2B" w:rsidRPr="00D22B2B">
        <w:t>使用</w:t>
      </w:r>
      <w:r w:rsidR="000008C2">
        <w:t>VM</w:t>
      </w:r>
      <w:r w:rsidR="00D22B2B" w:rsidRPr="00D22B2B">
        <w:t xml:space="preserve"> Pool</w:t>
      </w:r>
      <w:r w:rsidR="00D22B2B" w:rsidRPr="00D22B2B">
        <w:t>时，</w:t>
      </w:r>
      <w:r w:rsidR="00FD0AAF">
        <w:t>RHE</w:t>
      </w:r>
      <w:r w:rsidR="000008C2">
        <w:t>VM</w:t>
      </w:r>
      <w:r w:rsidR="00093165">
        <w:t>会</w:t>
      </w:r>
      <w:r w:rsidR="00D22B2B" w:rsidRPr="00D22B2B">
        <w:t>前后两次</w:t>
      </w:r>
      <w:r w:rsidR="00093165">
        <w:rPr>
          <w:rFonts w:hint="eastAsia"/>
        </w:rPr>
        <w:t>分配用户</w:t>
      </w:r>
      <w:r w:rsidR="00093165">
        <w:t>使用的虚拟机可能并不是同一台，而且每次用户使用完</w:t>
      </w:r>
      <w:r w:rsidR="00D22B2B" w:rsidRPr="00D22B2B">
        <w:t>虚拟机，</w:t>
      </w:r>
      <w:r w:rsidR="00FD0AAF">
        <w:t>RHE</w:t>
      </w:r>
      <w:r w:rsidR="000008C2">
        <w:t>VM</w:t>
      </w:r>
      <w:r w:rsidR="00A650F2">
        <w:rPr>
          <w:rFonts w:hint="eastAsia"/>
        </w:rPr>
        <w:t>将会关闭该</w:t>
      </w:r>
      <w:r w:rsidR="00A650F2">
        <w:t>虚拟机</w:t>
      </w:r>
      <w:r w:rsidR="00A650F2">
        <w:rPr>
          <w:rFonts w:hint="eastAsia"/>
        </w:rPr>
        <w:t>，在需要启动时</w:t>
      </w:r>
      <w:r w:rsidR="00D22B2B" w:rsidRPr="00D22B2B">
        <w:t>再重新启动，虚拟机</w:t>
      </w:r>
      <w:r w:rsidR="00A650F2">
        <w:rPr>
          <w:rFonts w:hint="eastAsia"/>
        </w:rPr>
        <w:t>在关闭后其</w:t>
      </w:r>
      <w:r w:rsidR="003B6624">
        <w:t>中的数据</w:t>
      </w:r>
      <w:r w:rsidR="00D22B2B" w:rsidRPr="00D22B2B">
        <w:t>会被清空。用户</w:t>
      </w:r>
      <w:r w:rsidR="00D54D30">
        <w:rPr>
          <w:rFonts w:hint="eastAsia"/>
        </w:rPr>
        <w:t>最好不要用虚拟机池中虚拟机来保存数据，但是</w:t>
      </w:r>
      <w:r w:rsidR="00D54D30">
        <w:t>可以选择</w:t>
      </w:r>
      <w:r w:rsidR="00D22B2B" w:rsidRPr="00D22B2B">
        <w:t>中央存</w:t>
      </w:r>
      <w:r w:rsidR="00D54D30">
        <w:t>储设备中或</w:t>
      </w:r>
      <w:r w:rsidR="00D22B2B" w:rsidRPr="00D22B2B">
        <w:t>可持久的保存新数据</w:t>
      </w:r>
      <w:r w:rsidR="00D22B2B" w:rsidRPr="00D22B2B">
        <w:t>IO</w:t>
      </w:r>
      <w:r w:rsidR="00D54D30">
        <w:t>设备</w:t>
      </w:r>
      <w:r w:rsidR="00D54D30">
        <w:rPr>
          <w:rFonts w:hint="eastAsia"/>
        </w:rPr>
        <w:t>来保存数据</w:t>
      </w:r>
      <w:r w:rsidR="00D22B2B" w:rsidRPr="00D22B2B">
        <w:t>。在创建完成虚拟机池之后，</w:t>
      </w:r>
      <w:r w:rsidR="00FD0AAF">
        <w:t>RHE</w:t>
      </w:r>
      <w:r w:rsidR="000008C2">
        <w:t>VM</w:t>
      </w:r>
      <w:r w:rsidR="00D22B2B" w:rsidRPr="00D22B2B">
        <w:t>会自动的创建组成这个虚拟机池的虚拟机，并将其设置为处于</w:t>
      </w:r>
      <w:r w:rsidR="00D22B2B" w:rsidRPr="00D22B2B">
        <w:t>“down”</w:t>
      </w:r>
      <w:r w:rsidR="008A6DC0">
        <w:t>状态。当用户需要使用虚拟机时，虚拟机</w:t>
      </w:r>
      <w:r w:rsidR="008A6DC0">
        <w:rPr>
          <w:rFonts w:hint="eastAsia"/>
        </w:rPr>
        <w:t>才会</w:t>
      </w:r>
      <w:r w:rsidR="00D22B2B" w:rsidRPr="00D22B2B">
        <w:t>被设置成</w:t>
      </w:r>
      <w:r w:rsidR="00D22B2B" w:rsidRPr="00D22B2B">
        <w:t>“up”</w:t>
      </w:r>
      <w:r w:rsidR="005D4C2B">
        <w:t>状态表示虚拟机</w:t>
      </w:r>
      <w:r w:rsidR="005D4C2B">
        <w:rPr>
          <w:rFonts w:hint="eastAsia"/>
        </w:rPr>
        <w:t>正在运行可以分配给用户使用</w:t>
      </w:r>
      <w:r w:rsidR="00D22B2B" w:rsidRPr="00D22B2B">
        <w:t>。</w:t>
      </w:r>
    </w:p>
    <w:p w14:paraId="35E109C5" w14:textId="3217A6FE" w:rsidR="00D22B2B" w:rsidRDefault="00D22B2B" w:rsidP="00D22B2B">
      <w:pPr>
        <w:pStyle w:val="aff"/>
        <w:spacing w:after="0"/>
        <w:ind w:left="0" w:firstLine="480"/>
      </w:pPr>
      <w:r w:rsidRPr="00D22B2B">
        <w:t>由于虚拟机池</w:t>
      </w:r>
      <w:r w:rsidR="00AD3AE1">
        <w:rPr>
          <w:rFonts w:hint="eastAsia"/>
        </w:rPr>
        <w:t>中的虚拟机都是</w:t>
      </w:r>
      <w:r w:rsidRPr="00D22B2B">
        <w:t>通过同一个</w:t>
      </w:r>
      <w:r w:rsidR="00A33F3D">
        <w:t>模板</w:t>
      </w:r>
      <w:r w:rsidR="00165935">
        <w:t>创建的，池中的</w:t>
      </w:r>
      <w:r w:rsidR="00165935">
        <w:rPr>
          <w:rFonts w:hint="eastAsia"/>
        </w:rPr>
        <w:t>所有等</w:t>
      </w:r>
      <w:r w:rsidR="00165935">
        <w:t>虚拟机都共享一个</w:t>
      </w:r>
      <w:r w:rsidRPr="00D22B2B">
        <w:t>只读磁盘镜像</w:t>
      </w:r>
      <w:r w:rsidR="00165935">
        <w:rPr>
          <w:rFonts w:hint="eastAsia"/>
        </w:rPr>
        <w:t>，共享同一网络资源，位于同一个集群中</w:t>
      </w:r>
      <w:r w:rsidR="00CB275A">
        <w:rPr>
          <w:rFonts w:hint="eastAsia"/>
        </w:rPr>
        <w:t>，但分配的</w:t>
      </w:r>
      <w:r w:rsidR="00CB275A">
        <w:rPr>
          <w:rFonts w:hint="eastAsia"/>
        </w:rPr>
        <w:t>IP</w:t>
      </w:r>
      <w:r w:rsidR="00CB275A">
        <w:rPr>
          <w:rFonts w:hint="eastAsia"/>
        </w:rPr>
        <w:t>不同</w:t>
      </w:r>
      <w:r w:rsidR="00165935">
        <w:rPr>
          <w:rFonts w:hint="eastAsia"/>
        </w:rPr>
        <w:t>。</w:t>
      </w:r>
      <w:r w:rsidR="00BF52EB">
        <w:rPr>
          <w:rFonts w:hint="eastAsia"/>
        </w:rPr>
        <w:t>用户用完虚拟机之后系统都会将此虚拟机中数据删除，</w:t>
      </w:r>
      <w:r w:rsidRPr="00D22B2B">
        <w:t>这意味着虚拟机池所使用的存储较小，只有</w:t>
      </w:r>
      <w:r w:rsidR="00A33F3D">
        <w:t>模板</w:t>
      </w:r>
      <w:r w:rsidRPr="00D22B2B">
        <w:t>相同的空间和用来临时存储用户使用数据的存储空间。</w:t>
      </w:r>
      <w:r w:rsidR="00BF52EB">
        <w:rPr>
          <w:rFonts w:hint="eastAsia"/>
        </w:rPr>
        <w:t>从另一方面也说明了</w:t>
      </w:r>
      <w:r w:rsidRPr="00D22B2B">
        <w:t>使用虚拟</w:t>
      </w:r>
      <w:r w:rsidR="00CB62DE">
        <w:t>机池</w:t>
      </w:r>
      <w:r w:rsidR="00CB62DE">
        <w:rPr>
          <w:rFonts w:hint="eastAsia"/>
        </w:rPr>
        <w:t>中的</w:t>
      </w:r>
      <w:r w:rsidR="00CB62DE">
        <w:t>虚拟机</w:t>
      </w:r>
      <w:r w:rsidR="00CB62DE">
        <w:rPr>
          <w:rFonts w:hint="eastAsia"/>
        </w:rPr>
        <w:t>比使用</w:t>
      </w:r>
      <w:r w:rsidR="00CB62DE">
        <w:t>单独虚拟机要节省</w:t>
      </w:r>
      <w:r w:rsidRPr="00D22B2B">
        <w:t>存储空间。所以在创建</w:t>
      </w:r>
      <w:r w:rsidR="000008C2">
        <w:t>VM</w:t>
      </w:r>
      <w:r w:rsidRPr="00D22B2B">
        <w:t xml:space="preserve"> Pool</w:t>
      </w:r>
      <w:r w:rsidRPr="00D22B2B">
        <w:t>时，用户只需要输入需要使用的</w:t>
      </w:r>
      <w:r w:rsidR="00A33F3D">
        <w:t>模板</w:t>
      </w:r>
      <w:r w:rsidRPr="00D22B2B">
        <w:t>，</w:t>
      </w:r>
      <w:r w:rsidRPr="00D22B2B">
        <w:t>Pool</w:t>
      </w:r>
      <w:r w:rsidRPr="00D22B2B">
        <w:t>名称，</w:t>
      </w:r>
      <w:r w:rsidRPr="00D22B2B">
        <w:t>Pool</w:t>
      </w:r>
      <w:r w:rsidRPr="00D22B2B">
        <w:t>大小，以及</w:t>
      </w:r>
      <w:r w:rsidRPr="00D22B2B">
        <w:t>Pool</w:t>
      </w:r>
      <w:r w:rsidRPr="00D22B2B">
        <w:t>需要所处的集群标识这些信息，在这些信息验证通过之后本系统会为此请求创建一个任务，由调用进程调度执行之后返回结果，生成记录。而中间的验证由</w:t>
      </w:r>
      <w:r w:rsidR="00FD0AAF">
        <w:t>RHE</w:t>
      </w:r>
      <w:r w:rsidR="000008C2">
        <w:t>VM</w:t>
      </w:r>
      <w:r w:rsidRPr="00D22B2B">
        <w:t>和本系统出来逻辑共同完成。</w:t>
      </w:r>
    </w:p>
    <w:p w14:paraId="1540A1C9" w14:textId="302379EE" w:rsidR="00D22B2B" w:rsidRPr="00D549AB" w:rsidRDefault="00D22B2B" w:rsidP="00D549AB">
      <w:pPr>
        <w:pStyle w:val="2"/>
      </w:pPr>
      <w:bookmarkStart w:id="100" w:name="_Toc475743681"/>
      <w:bookmarkStart w:id="101" w:name="_Toc475806809"/>
      <w:r w:rsidRPr="00D549AB">
        <w:t>创建</w:t>
      </w:r>
      <w:r w:rsidR="00A33F3D">
        <w:t>模板</w:t>
      </w:r>
      <w:r w:rsidRPr="00D549AB">
        <w:t>的需求分析</w:t>
      </w:r>
      <w:bookmarkEnd w:id="100"/>
      <w:bookmarkEnd w:id="101"/>
    </w:p>
    <w:p w14:paraId="6B8B5FFA" w14:textId="5BFD5FC1" w:rsidR="00D22B2B" w:rsidRPr="00D22B2B" w:rsidRDefault="00A33F3D" w:rsidP="00D22B2B">
      <w:pPr>
        <w:pStyle w:val="aff"/>
        <w:spacing w:after="0"/>
        <w:ind w:left="0" w:firstLine="480"/>
      </w:pPr>
      <w:r>
        <w:t>模板</w:t>
      </w:r>
      <w:r w:rsidR="008F2C68">
        <w:rPr>
          <w:rFonts w:hint="eastAsia"/>
        </w:rPr>
        <w:t>的创建依赖于</w:t>
      </w:r>
      <w:r w:rsidR="00B001F1">
        <w:rPr>
          <w:rFonts w:hint="eastAsia"/>
        </w:rPr>
        <w:t>用户选中源</w:t>
      </w:r>
      <w:r w:rsidR="00DF59BC">
        <w:t>虚拟机</w:t>
      </w:r>
      <w:r w:rsidR="00DF59BC">
        <w:rPr>
          <w:rFonts w:hint="eastAsia"/>
        </w:rPr>
        <w:t>以及源</w:t>
      </w:r>
      <w:r w:rsidR="00DF59BC">
        <w:t>虚拟机上安装的软件</w:t>
      </w:r>
      <w:r w:rsidR="00DF59BC">
        <w:rPr>
          <w:rFonts w:hint="eastAsia"/>
        </w:rPr>
        <w:t>和</w:t>
      </w:r>
      <w:r w:rsidR="00DF59BC">
        <w:t>虚拟机</w:t>
      </w:r>
      <w:r w:rsidR="00DF59BC">
        <w:rPr>
          <w:rFonts w:hint="eastAsia"/>
        </w:rPr>
        <w:t>环境变量信息</w:t>
      </w:r>
      <w:r w:rsidR="00DF59BC">
        <w:t>。另外</w:t>
      </w:r>
      <w:r w:rsidR="00DF59BC">
        <w:rPr>
          <w:rFonts w:hint="eastAsia"/>
        </w:rPr>
        <w:t>用户被推荐使用</w:t>
      </w:r>
      <w:r w:rsidR="00D22B2B" w:rsidRPr="00D22B2B">
        <w:t>泛化（</w:t>
      </w:r>
      <w:r w:rsidR="00D22B2B" w:rsidRPr="00D22B2B">
        <w:t>generalization</w:t>
      </w:r>
      <w:r w:rsidR="00D22B2B" w:rsidRPr="00D22B2B">
        <w:t>）</w:t>
      </w:r>
      <w:r w:rsidR="00DF59BC">
        <w:rPr>
          <w:rFonts w:hint="eastAsia"/>
        </w:rPr>
        <w:t>来创建虚拟机</w:t>
      </w:r>
      <w:r w:rsidR="00D22B2B" w:rsidRPr="00D22B2B">
        <w:t>。泛化</w:t>
      </w:r>
      <w:r w:rsidR="005116E6">
        <w:rPr>
          <w:rFonts w:hint="eastAsia"/>
        </w:rPr>
        <w:t>在</w:t>
      </w:r>
      <w:r w:rsidR="005116E6">
        <w:rPr>
          <w:rFonts w:hint="eastAsia"/>
        </w:rPr>
        <w:t>RHE</w:t>
      </w:r>
      <w:r w:rsidR="000008C2">
        <w:t>VM</w:t>
      </w:r>
      <w:r w:rsidR="005116E6">
        <w:rPr>
          <w:rFonts w:hint="eastAsia"/>
        </w:rPr>
        <w:t>环境中是</w:t>
      </w:r>
      <w:r w:rsidR="00D22B2B" w:rsidRPr="00D22B2B">
        <w:t>指</w:t>
      </w:r>
      <w:r w:rsidR="005116E6">
        <w:rPr>
          <w:rFonts w:hint="eastAsia"/>
        </w:rPr>
        <w:t>在创建虚拟机式不考虑</w:t>
      </w:r>
      <w:r w:rsidR="00FF7EAA">
        <w:t>那些只与特定系统相关的、在不同的系统上</w:t>
      </w:r>
      <w:r w:rsidR="00FF7EAA">
        <w:rPr>
          <w:rFonts w:hint="eastAsia"/>
        </w:rPr>
        <w:t>具有</w:t>
      </w:r>
      <w:r w:rsidR="005116E6">
        <w:t>不同值的信息。</w:t>
      </w:r>
      <w:r w:rsidR="00DF59BC">
        <w:rPr>
          <w:rFonts w:hint="eastAsia"/>
        </w:rPr>
        <w:t>是否使用</w:t>
      </w:r>
      <w:r w:rsidR="00DF59BC">
        <w:t>泛化</w:t>
      </w:r>
      <w:r w:rsidR="00DF59BC">
        <w:rPr>
          <w:rFonts w:hint="eastAsia"/>
        </w:rPr>
        <w:t>来</w:t>
      </w:r>
      <w:r w:rsidR="00D22B2B" w:rsidRPr="00D22B2B">
        <w:t>定制</w:t>
      </w:r>
      <w:r w:rsidR="00DF59BC">
        <w:rPr>
          <w:rFonts w:hint="eastAsia"/>
        </w:rPr>
        <w:t>虚拟机</w:t>
      </w:r>
      <w:r w:rsidR="00D22B2B" w:rsidRPr="00D22B2B">
        <w:t>的配置</w:t>
      </w:r>
      <w:r w:rsidR="00DF59BC">
        <w:rPr>
          <w:rFonts w:hint="eastAsia"/>
        </w:rPr>
        <w:t>，对其</w:t>
      </w:r>
      <w:r w:rsidR="00D22B2B" w:rsidRPr="00D22B2B">
        <w:t>不会有</w:t>
      </w:r>
      <w:r w:rsidR="00DF59BC">
        <w:rPr>
          <w:rFonts w:hint="eastAsia"/>
        </w:rPr>
        <w:t>太大</w:t>
      </w:r>
      <w:r w:rsidR="00D22B2B" w:rsidRPr="00D22B2B">
        <w:t>影响。</w:t>
      </w:r>
      <w:r w:rsidR="00D22B2B" w:rsidRPr="00D22B2B">
        <w:t>Red Hat Enterprise Linux</w:t>
      </w:r>
      <w:r w:rsidR="00D22B2B" w:rsidRPr="00D22B2B">
        <w:t>虚拟机使用</w:t>
      </w:r>
      <w:r w:rsidR="00D22B2B" w:rsidRPr="00D22B2B">
        <w:t>sys-unconfig</w:t>
      </w:r>
      <w:r w:rsidR="00D22B2B" w:rsidRPr="00D22B2B">
        <w:t>进行泛化；</w:t>
      </w:r>
      <w:r w:rsidR="00D22B2B" w:rsidRPr="00D22B2B">
        <w:t>Windows</w:t>
      </w:r>
      <w:r w:rsidR="00D22B2B" w:rsidRPr="00D22B2B">
        <w:t>虚拟机使用</w:t>
      </w:r>
      <w:r w:rsidR="00D22B2B" w:rsidRPr="00D22B2B">
        <w:t>sys-prep</w:t>
      </w:r>
      <w:r w:rsidR="00D22B2B" w:rsidRPr="00D22B2B">
        <w:t>进行泛化。如需了解更多关于在</w:t>
      </w:r>
      <w:r w:rsidR="00D22B2B" w:rsidRPr="00D22B2B">
        <w:t>Red Hat Enterprise Virtualization</w:t>
      </w:r>
      <w:r w:rsidR="00D22B2B" w:rsidRPr="00D22B2B">
        <w:t>环境中对</w:t>
      </w:r>
      <w:r w:rsidR="00D22B2B" w:rsidRPr="00D22B2B">
        <w:t>Windows</w:t>
      </w:r>
      <w:r w:rsidR="00D22B2B" w:rsidRPr="00D22B2B">
        <w:t>和</w:t>
      </w:r>
      <w:r w:rsidR="00D22B2B" w:rsidRPr="00D22B2B">
        <w:t>Linux</w:t>
      </w:r>
      <w:r w:rsidR="00D22B2B" w:rsidRPr="00D22B2B">
        <w:t>虚拟机进行泛化的信息，请参阅</w:t>
      </w:r>
      <w:r w:rsidR="00D22B2B" w:rsidRPr="00D22B2B">
        <w:t>Red Hat Enterprise Virtualization</w:t>
      </w:r>
      <w:r w:rsidR="00D22B2B" w:rsidRPr="00D22B2B">
        <w:t>管理指南。</w:t>
      </w:r>
    </w:p>
    <w:p w14:paraId="5CEDF05B" w14:textId="0BB39BBF" w:rsidR="00D22B2B" w:rsidRDefault="003811A8" w:rsidP="00D22B2B">
      <w:pPr>
        <w:pStyle w:val="aff"/>
        <w:spacing w:after="0"/>
        <w:ind w:left="0" w:firstLine="480"/>
      </w:pPr>
      <w:r>
        <w:rPr>
          <w:rFonts w:hint="eastAsia"/>
        </w:rPr>
        <w:t>当准备好一个源虚拟机之后，</w:t>
      </w:r>
      <w:r w:rsidR="00D22B2B" w:rsidRPr="00D22B2B">
        <w:t>停止</w:t>
      </w:r>
      <w:r>
        <w:rPr>
          <w:rFonts w:hint="eastAsia"/>
        </w:rPr>
        <w:t>其</w:t>
      </w:r>
      <w:r>
        <w:t>运行，</w:t>
      </w:r>
      <w:r>
        <w:rPr>
          <w:rFonts w:hint="eastAsia"/>
        </w:rPr>
        <w:t>用户</w:t>
      </w:r>
      <w:r>
        <w:t>就可以基于</w:t>
      </w:r>
      <w:r>
        <w:rPr>
          <w:rFonts w:hint="eastAsia"/>
        </w:rPr>
        <w:t>该源</w:t>
      </w:r>
      <w:r w:rsidR="00D22B2B" w:rsidRPr="00D22B2B">
        <w:t>虚拟机</w:t>
      </w:r>
      <w:r w:rsidR="00FF1CD8">
        <w:rPr>
          <w:rFonts w:hint="eastAsia"/>
        </w:rPr>
        <w:t>来</w:t>
      </w:r>
      <w:r w:rsidR="00FF1CD8">
        <w:t>创建</w:t>
      </w:r>
      <w:r w:rsidR="00A33F3D">
        <w:t>模板</w:t>
      </w:r>
      <w:r w:rsidR="00D22B2B" w:rsidRPr="00D22B2B">
        <w:t>。在</w:t>
      </w:r>
      <w:r w:rsidR="00976DE4">
        <w:rPr>
          <w:rFonts w:hint="eastAsia"/>
        </w:rPr>
        <w:t>创建</w:t>
      </w:r>
      <w:r w:rsidR="00A33F3D">
        <w:t>模板</w:t>
      </w:r>
      <w:r w:rsidR="00D22B2B" w:rsidRPr="00D22B2B">
        <w:t>的过程中，</w:t>
      </w:r>
      <w:r w:rsidR="00976DE4">
        <w:rPr>
          <w:rFonts w:hint="eastAsia"/>
        </w:rPr>
        <w:t>需要注意源</w:t>
      </w:r>
      <w:r w:rsidR="00976DE4">
        <w:t>虚拟机的磁盘镜像会被复制</w:t>
      </w:r>
      <w:r w:rsidR="00D22B2B" w:rsidRPr="00D22B2B">
        <w:t>成一个只读的</w:t>
      </w:r>
      <w:r w:rsidR="00976DE4">
        <w:rPr>
          <w:rFonts w:hint="eastAsia"/>
        </w:rPr>
        <w:t>磁盘</w:t>
      </w:r>
      <w:r w:rsidR="00D22B2B" w:rsidRPr="00D22B2B">
        <w:t>镜像</w:t>
      </w:r>
      <w:r w:rsidR="00976DE4">
        <w:rPr>
          <w:rFonts w:hint="eastAsia"/>
        </w:rPr>
        <w:t>文件</w:t>
      </w:r>
      <w:r w:rsidR="00D22B2B" w:rsidRPr="00D22B2B">
        <w:t>。</w:t>
      </w:r>
      <w:r w:rsidR="00671868">
        <w:rPr>
          <w:rFonts w:hint="eastAsia"/>
        </w:rPr>
        <w:t>一旦</w:t>
      </w:r>
      <w:r w:rsidR="00A33F3D">
        <w:rPr>
          <w:rFonts w:hint="eastAsia"/>
        </w:rPr>
        <w:t>模板</w:t>
      </w:r>
      <w:r w:rsidR="00671868">
        <w:rPr>
          <w:rFonts w:hint="eastAsia"/>
        </w:rPr>
        <w:t>创建完成，此文件无法进行修改，以后所有根据该</w:t>
      </w:r>
      <w:r w:rsidR="00A33F3D">
        <w:rPr>
          <w:rFonts w:hint="eastAsia"/>
        </w:rPr>
        <w:t>模板</w:t>
      </w:r>
      <w:r w:rsidR="00671868">
        <w:rPr>
          <w:rFonts w:hint="eastAsia"/>
        </w:rPr>
        <w:t>创建的虚拟机都将使用此磁盘镜像文件配置信息</w:t>
      </w:r>
      <w:r w:rsidR="00D22B2B" w:rsidRPr="00D22B2B">
        <w:t>。</w:t>
      </w:r>
      <w:r w:rsidR="00671868">
        <w:rPr>
          <w:rFonts w:hint="eastAsia"/>
        </w:rPr>
        <w:t>从这个角度来看，</w:t>
      </w:r>
      <w:r w:rsidR="00A33F3D">
        <w:rPr>
          <w:rFonts w:hint="eastAsia"/>
        </w:rPr>
        <w:t>模板</w:t>
      </w:r>
      <w:r w:rsidR="00671868">
        <w:rPr>
          <w:rFonts w:hint="eastAsia"/>
        </w:rPr>
        <w:t>就是</w:t>
      </w:r>
      <w:r w:rsidR="00BC532E">
        <w:rPr>
          <w:rFonts w:hint="eastAsia"/>
        </w:rPr>
        <w:t>包含虚拟机环境配置信息</w:t>
      </w:r>
      <w:r w:rsidR="0099388E">
        <w:rPr>
          <w:rFonts w:hint="eastAsia"/>
        </w:rPr>
        <w:t>的</w:t>
      </w:r>
      <w:r w:rsidR="00BC532E">
        <w:rPr>
          <w:rFonts w:hint="eastAsia"/>
        </w:rPr>
        <w:t>磁盘镜像文件</w:t>
      </w:r>
      <w:r w:rsidR="00C1144E">
        <w:rPr>
          <w:rFonts w:hint="eastAsia"/>
        </w:rPr>
        <w:t>。当然本自动化管理系统在创建</w:t>
      </w:r>
      <w:r w:rsidR="00A33F3D">
        <w:rPr>
          <w:rFonts w:hint="eastAsia"/>
        </w:rPr>
        <w:t>模板</w:t>
      </w:r>
      <w:r w:rsidR="00C1144E">
        <w:rPr>
          <w:rFonts w:hint="eastAsia"/>
        </w:rPr>
        <w:t>时，会让用户选择是否按照源虚拟机的形式来进行创建或时用户手动配置</w:t>
      </w:r>
      <w:r w:rsidR="00C1144E">
        <w:rPr>
          <w:rFonts w:hint="eastAsia"/>
        </w:rPr>
        <w:t>cluster</w:t>
      </w:r>
      <w:r w:rsidR="00C1144E">
        <w:rPr>
          <w:rFonts w:hint="eastAsia"/>
        </w:rPr>
        <w:t>信息，</w:t>
      </w:r>
      <w:r w:rsidR="00C1144E">
        <w:rPr>
          <w:rFonts w:hint="eastAsia"/>
        </w:rPr>
        <w:t xml:space="preserve">cpu </w:t>
      </w:r>
      <w:r w:rsidR="00C1144E">
        <w:rPr>
          <w:rFonts w:hint="eastAsia"/>
        </w:rPr>
        <w:t>信息，</w:t>
      </w:r>
      <w:r w:rsidR="00C1144E">
        <w:rPr>
          <w:rFonts w:hint="eastAsia"/>
        </w:rPr>
        <w:t>memory</w:t>
      </w:r>
      <w:r w:rsidR="00C1144E">
        <w:rPr>
          <w:rFonts w:hint="eastAsia"/>
        </w:rPr>
        <w:t>信息等等必要信息进行创建</w:t>
      </w:r>
      <w:r w:rsidR="00597A04">
        <w:rPr>
          <w:rFonts w:hint="eastAsia"/>
        </w:rPr>
        <w:t>。</w:t>
      </w:r>
    </w:p>
    <w:p w14:paraId="18C065C6" w14:textId="0B34DCED" w:rsidR="00D549AB" w:rsidRPr="00D549AB" w:rsidRDefault="00D549AB" w:rsidP="00D549AB">
      <w:pPr>
        <w:pStyle w:val="2"/>
      </w:pPr>
      <w:bookmarkStart w:id="102" w:name="_Toc475743682"/>
      <w:bookmarkStart w:id="103" w:name="_Toc475806810"/>
      <w:r w:rsidRPr="00D549AB">
        <w:rPr>
          <w:noProof/>
        </w:rPr>
        <w:lastRenderedPageBreak/>
        <w:drawing>
          <wp:anchor distT="152400" distB="152400" distL="152400" distR="152400" simplePos="0" relativeHeight="251684864" behindDoc="0" locked="0" layoutInCell="1" allowOverlap="1" wp14:anchorId="1CD215CE" wp14:editId="0D84F27A">
            <wp:simplePos x="0" y="0"/>
            <wp:positionH relativeFrom="margin">
              <wp:align>left</wp:align>
            </wp:positionH>
            <wp:positionV relativeFrom="line">
              <wp:posOffset>463550</wp:posOffset>
            </wp:positionV>
            <wp:extent cx="5238750" cy="4058920"/>
            <wp:effectExtent l="0" t="0" r="0" b="0"/>
            <wp:wrapTopAndBottom/>
            <wp:docPr id="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795" cy="408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F3D">
        <w:rPr>
          <w:rFonts w:hint="eastAsia"/>
        </w:rPr>
        <w:t>模板</w:t>
      </w:r>
      <w:r w:rsidRPr="00D549AB">
        <w:t>的迁移需求分析</w:t>
      </w:r>
      <w:bookmarkEnd w:id="102"/>
      <w:bookmarkEnd w:id="103"/>
    </w:p>
    <w:p w14:paraId="20323758" w14:textId="77777777" w:rsidR="00485179" w:rsidRPr="00B640EC" w:rsidRDefault="00485179" w:rsidP="00B640EC">
      <w:pPr>
        <w:pStyle w:val="af2"/>
        <w:ind w:firstLine="420"/>
      </w:pPr>
      <w:bookmarkStart w:id="104" w:name="_Toc471846158"/>
      <w:r w:rsidRPr="00B640EC">
        <w:rPr>
          <w:rFonts w:hint="eastAsia"/>
        </w:rPr>
        <w:t>图</w:t>
      </w:r>
      <w:r w:rsidRPr="00B640EC">
        <w:rPr>
          <w:rFonts w:hint="eastAsia"/>
        </w:rPr>
        <w:t>3.2</w:t>
      </w:r>
      <w:r w:rsidRPr="00B640EC">
        <w:t xml:space="preserve"> </w:t>
      </w:r>
      <w:r w:rsidRPr="00B640EC">
        <w:rPr>
          <w:rFonts w:hint="eastAsia"/>
        </w:rPr>
        <w:t>不同站点之间逻辑关系</w:t>
      </w:r>
      <w:bookmarkEnd w:id="104"/>
    </w:p>
    <w:p w14:paraId="6A85D70D" w14:textId="171249B6" w:rsidR="001D3DB7" w:rsidRDefault="00D22B2B" w:rsidP="001D3DB7">
      <w:pPr>
        <w:pStyle w:val="aff"/>
        <w:spacing w:after="0"/>
        <w:ind w:left="0" w:firstLine="480"/>
      </w:pPr>
      <w:r w:rsidRPr="00D22B2B">
        <w:t>在两个独立的站点之间故障迁移，对大型企业或事小型企业都是一件非常困难的事情。</w:t>
      </w:r>
      <w:r w:rsidRPr="00D22B2B">
        <w:t>RHEV</w:t>
      </w:r>
      <w:r w:rsidRPr="00D22B2B">
        <w:t>在这方面给出的方案是依靠完备的前期预防措施和充足的数据备份，在最短的时间内让</w:t>
      </w:r>
      <w:r w:rsidRPr="00D22B2B">
        <w:t>RHEV</w:t>
      </w:r>
      <w:r w:rsidRPr="00D22B2B">
        <w:t>在指定的站点重新启动运行。其前期预防是数据备份过程再次不在阐述。由于每个站点是具有不同网络的单独网络地址和域名。</w:t>
      </w:r>
      <w:r w:rsidR="001D3DB7">
        <w:t>每个站点</w:t>
      </w:r>
      <w:r w:rsidR="001D3DB7">
        <w:rPr>
          <w:rFonts w:hint="eastAsia"/>
        </w:rPr>
        <w:t>之间的网络服务和</w:t>
      </w:r>
      <w:r w:rsidR="001D3DB7">
        <w:rPr>
          <w:rFonts w:hint="eastAsia"/>
        </w:rPr>
        <w:t>RHE</w:t>
      </w:r>
      <w:r w:rsidR="000008C2">
        <w:t>VM</w:t>
      </w:r>
      <w:r w:rsidR="001D3DB7">
        <w:rPr>
          <w:rFonts w:hint="eastAsia"/>
        </w:rPr>
        <w:t>都不相同</w:t>
      </w:r>
      <w:r w:rsidRPr="00D22B2B">
        <w:t>。两个不同站点通过网关系统连接在一起并连接到公共网络。其架构图大致如下。</w:t>
      </w:r>
      <w:r w:rsidR="00A33F3D">
        <w:t>模板</w:t>
      </w:r>
      <w:r w:rsidRPr="00D22B2B">
        <w:t>的迁移需要涉及存储域的迁移。存储域就是一</w:t>
      </w:r>
      <w:r w:rsidR="00914394">
        <w:t>组有一个公共存储接口的数据镜像，它包括了模板、虚拟机</w:t>
      </w:r>
      <w:r w:rsidRPr="00D22B2B">
        <w:t>的数据镜像或</w:t>
      </w:r>
      <w:r w:rsidRPr="00D22B2B">
        <w:t>ISO</w:t>
      </w:r>
      <w:r w:rsidRPr="00D22B2B">
        <w:t>文件以及存储域本身的元数据。一个存储域可以由块设备（</w:t>
      </w:r>
      <w:r w:rsidRPr="00D22B2B">
        <w:t>SAN--iSCSI</w:t>
      </w:r>
      <w:r w:rsidRPr="00D22B2B">
        <w:t>或</w:t>
      </w:r>
      <w:r w:rsidRPr="00D22B2B">
        <w:t>FCP</w:t>
      </w:r>
      <w:r w:rsidRPr="00D22B2B">
        <w:t>）组成，也可以由文件系统（</w:t>
      </w:r>
      <w:r w:rsidRPr="00D22B2B">
        <w:t>NAS--NFS</w:t>
      </w:r>
      <w:r w:rsidRPr="00D22B2B">
        <w:t>、</w:t>
      </w:r>
      <w:r w:rsidRPr="00D22B2B">
        <w:t>Gluster FS</w:t>
      </w:r>
      <w:r w:rsidRPr="00D22B2B">
        <w:t>，或其它</w:t>
      </w:r>
      <w:r w:rsidRPr="00D22B2B">
        <w:t>POSIX</w:t>
      </w:r>
      <w:r w:rsidRPr="00D22B2B">
        <w:t>兼容的文件系统）组成。在</w:t>
      </w:r>
      <w:r w:rsidRPr="00D22B2B">
        <w:t>NFS</w:t>
      </w:r>
      <w:r w:rsidRPr="00D22B2B">
        <w:t>中，所有的磁盘、模板和快照都是文件。在</w:t>
      </w:r>
      <w:r w:rsidRPr="00D22B2B">
        <w:t>SAN</w:t>
      </w:r>
      <w:r w:rsidRPr="00D22B2B">
        <w:t>（</w:t>
      </w:r>
      <w:r w:rsidRPr="00D22B2B">
        <w:t>iSCSI</w:t>
      </w:r>
      <w:r w:rsidR="001751DC">
        <w:t>/</w:t>
      </w:r>
      <w:r w:rsidRPr="00D22B2B">
        <w:t>FCP</w:t>
      </w:r>
      <w:r w:rsidR="00DA4260">
        <w:t>）中，每个</w:t>
      </w:r>
      <w:r w:rsidRPr="00D22B2B">
        <w:t>磁盘、模板和快照都是一个逻辑卷</w:t>
      </w:r>
      <w:r w:rsidR="00F85220">
        <w:t>。</w:t>
      </w:r>
      <w:r w:rsidRPr="00D22B2B">
        <w:t>逻辑卷</w:t>
      </w:r>
      <w:r w:rsidR="00F85220">
        <w:rPr>
          <w:rFonts w:hint="eastAsia"/>
        </w:rPr>
        <w:t>由不同的逻辑块设备组成逻辑卷组根据</w:t>
      </w:r>
      <w:r w:rsidR="00F85220">
        <w:rPr>
          <w:rFonts w:hint="eastAsia"/>
        </w:rPr>
        <w:t>L</w:t>
      </w:r>
      <w:r w:rsidR="000008C2">
        <w:t>VM</w:t>
      </w:r>
      <w:r w:rsidRPr="00D22B2B">
        <w:t>（</w:t>
      </w:r>
      <w:r w:rsidRPr="00D22B2B">
        <w:t>Logical Volume Manager</w:t>
      </w:r>
      <w:r w:rsidR="00F85220">
        <w:t>）</w:t>
      </w:r>
      <w:r w:rsidR="00F85220">
        <w:rPr>
          <w:rFonts w:hint="eastAsia"/>
        </w:rPr>
        <w:t>划分而成。</w:t>
      </w:r>
      <w:r w:rsidRPr="00D22B2B">
        <w:t>逻辑卷作为虚拟硬盘供用户使用。逻辑硬盘可以有两种格式：</w:t>
      </w:r>
      <w:r w:rsidRPr="00D22B2B">
        <w:t>QCOW2</w:t>
      </w:r>
      <w:r w:rsidRPr="00D22B2B">
        <w:t>或</w:t>
      </w:r>
      <w:r w:rsidRPr="00D22B2B">
        <w:t>RAW</w:t>
      </w:r>
      <w:r w:rsidRPr="00D22B2B">
        <w:t>，存储类型可以是</w:t>
      </w:r>
      <w:r w:rsidRPr="00D22B2B">
        <w:t>Sparse</w:t>
      </w:r>
      <w:r w:rsidRPr="00D22B2B">
        <w:t>或</w:t>
      </w:r>
      <w:r w:rsidRPr="00D22B2B">
        <w:t>Pre-allocated</w:t>
      </w:r>
      <w:r w:rsidRPr="00D22B2B">
        <w:t>。快照的类型是</w:t>
      </w:r>
      <w:r w:rsidRPr="00D22B2B">
        <w:t>sparse</w:t>
      </w:r>
      <w:r w:rsidRPr="00D22B2B">
        <w:t>，但它可以是为</w:t>
      </w:r>
      <w:r w:rsidRPr="00D22B2B">
        <w:t>RAW</w:t>
      </w:r>
      <w:r w:rsidRPr="00D22B2B">
        <w:t>或</w:t>
      </w:r>
      <w:r w:rsidRPr="00D22B2B">
        <w:t>sparse</w:t>
      </w:r>
      <w:r w:rsidR="0030469C">
        <w:t>磁盘创建的。</w:t>
      </w:r>
      <w:r w:rsidRPr="00D22B2B">
        <w:t>在不同站点之间</w:t>
      </w:r>
      <w:r w:rsidRPr="00D22B2B">
        <w:t>RHEV</w:t>
      </w:r>
      <w:r w:rsidRPr="00D22B2B">
        <w:t>是不能直接进行迁移的</w:t>
      </w:r>
      <w:r w:rsidR="00C22DA5">
        <w:t>，</w:t>
      </w:r>
      <w:r w:rsidRPr="00D22B2B">
        <w:t>所以两个站点之间</w:t>
      </w:r>
      <w:r w:rsidR="00F55B97">
        <w:rPr>
          <w:noProof/>
        </w:rPr>
        <w:lastRenderedPageBreak/>
        <w:drawing>
          <wp:anchor distT="0" distB="0" distL="114300" distR="114300" simplePos="0" relativeHeight="251673600" behindDoc="0" locked="0" layoutInCell="1" allowOverlap="1" wp14:anchorId="44043235" wp14:editId="41DFE71F">
            <wp:simplePos x="0" y="0"/>
            <wp:positionH relativeFrom="margin">
              <wp:posOffset>-158750</wp:posOffset>
            </wp:positionH>
            <wp:positionV relativeFrom="paragraph">
              <wp:posOffset>337185</wp:posOffset>
            </wp:positionV>
            <wp:extent cx="5334000" cy="4595495"/>
            <wp:effectExtent l="0" t="0" r="0" b="0"/>
            <wp:wrapTopAndBottom/>
            <wp:docPr id="45" name="图片 45" descr="Screen%20Shot%202017-01-06%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1-06%20at%20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33F3D">
        <w:t>模板</w:t>
      </w:r>
      <w:r w:rsidRPr="00D22B2B">
        <w:t>迁移</w:t>
      </w:r>
      <w:r w:rsidR="0030469C">
        <w:rPr>
          <w:rFonts w:hint="eastAsia"/>
        </w:rPr>
        <w:t>不仅考虑存储域中文件格式问题</w:t>
      </w:r>
      <w:r w:rsidR="0003659E">
        <w:rPr>
          <w:rFonts w:hint="eastAsia"/>
        </w:rPr>
        <w:t>，也需要考虑到站点之间连接的问题</w:t>
      </w:r>
    </w:p>
    <w:p w14:paraId="3116CC5E" w14:textId="69F69759" w:rsidR="00A7246E" w:rsidRPr="00B640EC" w:rsidRDefault="00A7246E" w:rsidP="00B640EC">
      <w:pPr>
        <w:pStyle w:val="af2"/>
        <w:ind w:firstLine="420"/>
      </w:pPr>
      <w:bookmarkStart w:id="105" w:name="_Toc471846159"/>
      <w:r w:rsidRPr="00B640EC">
        <w:rPr>
          <w:rFonts w:hint="eastAsia"/>
        </w:rPr>
        <w:t>图</w:t>
      </w:r>
      <w:r w:rsidRPr="00B640EC">
        <w:rPr>
          <w:rFonts w:hint="eastAsia"/>
        </w:rPr>
        <w:t>3.3</w:t>
      </w:r>
      <w:r w:rsidRPr="00B640EC">
        <w:t xml:space="preserve"> </w:t>
      </w:r>
      <w:r w:rsidR="002D05A8">
        <w:t>模板迁移</w:t>
      </w:r>
      <w:r w:rsidRPr="00B640EC">
        <w:rPr>
          <w:rFonts w:hint="eastAsia"/>
        </w:rPr>
        <w:t>的流程图</w:t>
      </w:r>
      <w:bookmarkEnd w:id="105"/>
    </w:p>
    <w:p w14:paraId="52AB04B8" w14:textId="52BA8FCC" w:rsidR="00D22B2B" w:rsidRPr="00D22B2B" w:rsidRDefault="00A33F3D" w:rsidP="00D22B2B">
      <w:pPr>
        <w:pStyle w:val="aff"/>
        <w:spacing w:after="0"/>
        <w:ind w:left="0" w:firstLine="480"/>
      </w:pPr>
      <w:r>
        <w:t>模板</w:t>
      </w:r>
      <w:r w:rsidR="00D22B2B" w:rsidRPr="00D22B2B">
        <w:t>的迁移与</w:t>
      </w:r>
      <w:r w:rsidR="000008C2">
        <w:t>VM</w:t>
      </w:r>
      <w:r w:rsidR="00D22B2B" w:rsidRPr="00D22B2B">
        <w:t xml:space="preserve"> Pool</w:t>
      </w:r>
      <w:r w:rsidR="00D22B2B" w:rsidRPr="00D22B2B">
        <w:t>、</w:t>
      </w:r>
      <w:r w:rsidR="000008C2">
        <w:t>VM</w:t>
      </w:r>
      <w:r w:rsidR="00D22B2B" w:rsidRPr="00D22B2B">
        <w:t>的迁移方式不同。用户在选择要迁移的</w:t>
      </w:r>
      <w:r>
        <w:t>模板</w:t>
      </w:r>
      <w:r w:rsidR="00D22B2B" w:rsidRPr="00D22B2B">
        <w:t>之后，需要用户给出需要迁移到站点位置，同时需要指定存储域的位置，如果需要迁移到的存储域的位置在指定的站点中也有挂载，则直接为此请求建立任务记录，并返回结果。这种情况相对简单。如果需要迁移到的存储域的位置不在指定的站点中挂载，过程会相对的复杂，迁移也会较为麻烦，需要先将存储域从原有站点卸载，连接到目标站点之后将此存储域挂载到目标站点，之后将所选站点的</w:t>
      </w:r>
      <w:r>
        <w:t>模板</w:t>
      </w:r>
      <w:r w:rsidR="00D22B2B" w:rsidRPr="00D22B2B">
        <w:t>所有信息传入到目标站点中，并在此站点中创建新的</w:t>
      </w:r>
      <w:r>
        <w:t>模板</w:t>
      </w:r>
      <w:r w:rsidR="00D22B2B" w:rsidRPr="00D22B2B">
        <w:t>。</w:t>
      </w:r>
    </w:p>
    <w:p w14:paraId="05E0E721" w14:textId="385385E8" w:rsidR="00D22B2B" w:rsidRPr="00D549AB" w:rsidRDefault="00D22B2B" w:rsidP="00D549AB">
      <w:pPr>
        <w:pStyle w:val="2"/>
      </w:pPr>
      <w:bookmarkStart w:id="106" w:name="_Toc475743683"/>
      <w:bookmarkStart w:id="107" w:name="_Toc475806811"/>
      <w:r w:rsidRPr="00D549AB">
        <w:t>创建</w:t>
      </w:r>
      <w:r w:rsidR="000008C2" w:rsidRPr="00D549AB">
        <w:t>VM</w:t>
      </w:r>
      <w:r w:rsidRPr="00D549AB">
        <w:t>的需求分析</w:t>
      </w:r>
      <w:bookmarkEnd w:id="106"/>
      <w:bookmarkEnd w:id="107"/>
    </w:p>
    <w:p w14:paraId="200FA020" w14:textId="26AB1712" w:rsidR="00D22B2B" w:rsidRPr="00D22B2B" w:rsidRDefault="00FF1848" w:rsidP="00D22B2B">
      <w:pPr>
        <w:pStyle w:val="aff"/>
        <w:spacing w:after="0"/>
        <w:ind w:left="0" w:firstLine="480"/>
      </w:pPr>
      <w:r>
        <w:t>创建虚拟机</w:t>
      </w:r>
      <w:r w:rsidR="006F3A4D">
        <w:t>是指通过自动化管理系统创建获取</w:t>
      </w:r>
      <w:r w:rsidR="006F3A4D">
        <w:rPr>
          <w:rFonts w:hint="eastAsia"/>
        </w:rPr>
        <w:t>主机上</w:t>
      </w:r>
      <w:r w:rsidR="00D22B2B" w:rsidRPr="00D22B2B">
        <w:t>提供的虚拟的</w:t>
      </w:r>
      <w:r w:rsidR="00D22B2B" w:rsidRPr="00D22B2B">
        <w:t>CPU</w:t>
      </w:r>
      <w:r w:rsidR="00D22B2B" w:rsidRPr="00D22B2B">
        <w:t>、内存、存储、网络、权限、集群、</w:t>
      </w:r>
      <w:r w:rsidR="00D22B2B" w:rsidRPr="00D22B2B">
        <w:t>IO</w:t>
      </w:r>
      <w:r w:rsidR="00D22B2B" w:rsidRPr="00D22B2B">
        <w:t>、</w:t>
      </w:r>
      <w:r w:rsidR="00D22B2B" w:rsidRPr="00D22B2B">
        <w:t>GPU</w:t>
      </w:r>
      <w:r w:rsidR="00D22B2B" w:rsidRPr="00D22B2B">
        <w:t>等可用资源</w:t>
      </w:r>
      <w:r>
        <w:rPr>
          <w:rFonts w:hint="eastAsia"/>
        </w:rPr>
        <w:t>的过程</w:t>
      </w:r>
      <w:r w:rsidR="00D22B2B" w:rsidRPr="00D22B2B">
        <w:t>，并在虚拟化服务器上生成一个可给用户提供部署应用服务的进程服务的请求，系统将此请求经过验证提交给</w:t>
      </w:r>
      <w:r w:rsidR="00FD0AAF">
        <w:t>RHE</w:t>
      </w:r>
      <w:r w:rsidR="000008C2">
        <w:t>VM</w:t>
      </w:r>
      <w:r w:rsidR="00D22B2B" w:rsidRPr="00D22B2B">
        <w:t>，由其执行的完成后返回结果的过程。对于用户来说这只是发</w:t>
      </w:r>
      <w:r w:rsidR="00D22B2B" w:rsidRPr="00D22B2B">
        <w:lastRenderedPageBreak/>
        <w:t>送一个在一台服务器上添加一个或多个操作系统，并且按照不同的需求在其上部署应用程序的请求。</w:t>
      </w:r>
    </w:p>
    <w:p w14:paraId="127EBBE0" w14:textId="287D919B" w:rsidR="0038334E" w:rsidRPr="00D22B2B" w:rsidRDefault="00D22B2B" w:rsidP="008847CD">
      <w:pPr>
        <w:pStyle w:val="aff"/>
        <w:spacing w:after="0"/>
        <w:ind w:left="0" w:firstLine="480"/>
      </w:pPr>
      <w:r w:rsidRPr="00D22B2B">
        <w:t>在自动化管理系统创建一个虚拟机需要用户通过管理界面输入虚拟机的名称，名称唯一，以使用的名字不能再用，这个名称可以作为虚拟机的索引来查询虚拟机的各项信息，也可以作为引用在控制面板中的显示进行显示。自动化管理系统根据用户提交请求时选用的</w:t>
      </w:r>
      <w:r w:rsidR="00A33F3D">
        <w:t>模板</w:t>
      </w:r>
      <w:r w:rsidR="00AC74F4">
        <w:t>的配置信息，在通过内部功能模块验证是否能够获取虚拟机</w:t>
      </w:r>
      <w:r w:rsidR="00AC74F4">
        <w:rPr>
          <w:rFonts w:hint="eastAsia"/>
        </w:rPr>
        <w:t>配置</w:t>
      </w:r>
      <w:r w:rsidR="00836829">
        <w:rPr>
          <w:rFonts w:hint="eastAsia"/>
        </w:rPr>
        <w:t>信息</w:t>
      </w:r>
      <w:r w:rsidR="00836829">
        <w:t>，判断</w:t>
      </w:r>
      <w:r w:rsidR="00836829">
        <w:rPr>
          <w:rFonts w:hint="eastAsia"/>
        </w:rPr>
        <w:t>该</w:t>
      </w:r>
      <w:r w:rsidRPr="00D22B2B">
        <w:t>虚拟机</w:t>
      </w:r>
      <w:r w:rsidR="00836829">
        <w:rPr>
          <w:rFonts w:hint="eastAsia"/>
        </w:rPr>
        <w:t>所使用的</w:t>
      </w:r>
      <w:r w:rsidR="00836829">
        <w:t>硬盘是否被别的虚拟机占用以及虚拟硬盘状态是否正常</w:t>
      </w:r>
      <w:r w:rsidRPr="00D22B2B">
        <w:t>，虚拟网络是否能够正确分配</w:t>
      </w:r>
      <w:r w:rsidRPr="00D22B2B">
        <w:t>IP</w:t>
      </w:r>
      <w:r w:rsidRPr="00D22B2B">
        <w:t>地址，是否能够加入到相应的域，是否能够正常分配相应的权限，是否能否获取虚拟机正常地运行需要适当数量的硬件资源（比如</w:t>
      </w:r>
      <w:r w:rsidRPr="00D22B2B">
        <w:t>CPU</w:t>
      </w:r>
      <w:r w:rsidRPr="00D22B2B">
        <w:t>、内存、硬盘空间、</w:t>
      </w:r>
      <w:r w:rsidRPr="00D22B2B">
        <w:t>IO</w:t>
      </w:r>
      <w:r w:rsidRPr="00D22B2B">
        <w:t>等）等一系列的验证，之后将任务提交给</w:t>
      </w:r>
      <w:r w:rsidR="00FD0AAF">
        <w:t>RHE</w:t>
      </w:r>
      <w:r w:rsidR="000008C2">
        <w:t>VM</w:t>
      </w:r>
      <w:r w:rsidRPr="00D22B2B">
        <w:t>进行执行并返回结果。以上所说的资源都在创建虚拟机时进行分配。对于</w:t>
      </w:r>
      <w:r w:rsidRPr="00D22B2B">
        <w:t>CPU</w:t>
      </w:r>
      <w:r w:rsidRPr="00D22B2B">
        <w:t>、内存、硬盘空间最小</w:t>
      </w:r>
      <w:r w:rsidR="00836829">
        <w:t>值的限制一般根据需要部署应用服务以及需要的操作系统的要求来定，</w:t>
      </w:r>
      <w:r w:rsidR="00836829">
        <w:rPr>
          <w:rFonts w:hint="eastAsia"/>
        </w:rPr>
        <w:t>不</w:t>
      </w:r>
      <w:r w:rsidRPr="00D22B2B">
        <w:t>同的操作系统</w:t>
      </w:r>
      <w:r w:rsidR="00836829">
        <w:rPr>
          <w:rFonts w:hint="eastAsia"/>
        </w:rPr>
        <w:t>以及</w:t>
      </w:r>
      <w:r w:rsidRPr="00D22B2B">
        <w:t>不同的应用服务</w:t>
      </w:r>
      <w:r w:rsidR="00836829">
        <w:rPr>
          <w:rFonts w:hint="eastAsia"/>
        </w:rPr>
        <w:t>需求的资源的最小值都不同</w:t>
      </w:r>
      <w:r w:rsidR="00836829">
        <w:t>，</w:t>
      </w:r>
      <w:r w:rsidRPr="00D22B2B">
        <w:t>这就要求用户在创建虚拟机时做好可扩展性的准备。否则或造成创建虚拟机时能够支持当前应用，随着应用的增加和服务增多虚拟机并不能完全满足之后应用服务所需要的资源数量。面对这种情况还有一种方法来加以解决。在用户选择当的虚拟资源之后，</w:t>
      </w:r>
      <w:r w:rsidR="00FD0AAF">
        <w:t>RHE</w:t>
      </w:r>
      <w:r w:rsidR="000008C2">
        <w:t>VM</w:t>
      </w:r>
      <w:r w:rsidRPr="00D22B2B">
        <w:t>创建一个可供调度进程调度的任务，由调度进程决定何时执行此任务并返回结果和执行记录。</w:t>
      </w:r>
    </w:p>
    <w:p w14:paraId="22FA4875" w14:textId="620B2C94" w:rsidR="00A7246E" w:rsidRPr="00B640EC" w:rsidRDefault="00D549AB" w:rsidP="00B640EC">
      <w:pPr>
        <w:pStyle w:val="af2"/>
        <w:ind w:firstLine="420"/>
      </w:pPr>
      <w:bookmarkStart w:id="108" w:name="_Toc471846160"/>
      <w:r w:rsidRPr="00B640EC">
        <w:rPr>
          <w:noProof/>
        </w:rPr>
        <w:drawing>
          <wp:anchor distT="0" distB="0" distL="114300" distR="114300" simplePos="0" relativeHeight="251674624" behindDoc="0" locked="0" layoutInCell="1" allowOverlap="1" wp14:anchorId="56FAFF9F" wp14:editId="526A8802">
            <wp:simplePos x="0" y="0"/>
            <wp:positionH relativeFrom="margin">
              <wp:align>right</wp:align>
            </wp:positionH>
            <wp:positionV relativeFrom="paragraph">
              <wp:posOffset>109855</wp:posOffset>
            </wp:positionV>
            <wp:extent cx="5334000" cy="3267075"/>
            <wp:effectExtent l="0" t="0" r="0" b="9525"/>
            <wp:wrapTopAndBottom/>
            <wp:docPr id="46" name="图片 46" descr="VM_data_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M_data_workflo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4000"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7246E" w:rsidRPr="00B640EC">
        <w:rPr>
          <w:rFonts w:hint="eastAsia"/>
        </w:rPr>
        <w:t>图</w:t>
      </w:r>
      <w:r w:rsidR="00A7246E" w:rsidRPr="00B640EC">
        <w:rPr>
          <w:rFonts w:hint="eastAsia"/>
        </w:rPr>
        <w:t xml:space="preserve"> 3.4</w:t>
      </w:r>
      <w:r w:rsidR="00A7246E" w:rsidRPr="00B640EC">
        <w:t xml:space="preserve"> </w:t>
      </w:r>
      <w:r w:rsidR="00A7246E" w:rsidRPr="00B640EC">
        <w:rPr>
          <w:rFonts w:hint="eastAsia"/>
        </w:rPr>
        <w:t>创建</w:t>
      </w:r>
      <w:r w:rsidR="000008C2" w:rsidRPr="00B640EC">
        <w:t>VM</w:t>
      </w:r>
      <w:r w:rsidR="00A7246E" w:rsidRPr="00B640EC">
        <w:rPr>
          <w:rFonts w:hint="eastAsia"/>
        </w:rPr>
        <w:t>的数据流程图</w:t>
      </w:r>
      <w:bookmarkEnd w:id="108"/>
    </w:p>
    <w:p w14:paraId="76BA804D" w14:textId="58C6E9FB" w:rsidR="00D22B2B" w:rsidRDefault="00D22B2B" w:rsidP="00D22B2B">
      <w:pPr>
        <w:pStyle w:val="aff"/>
        <w:spacing w:after="0"/>
        <w:ind w:left="0" w:firstLine="480"/>
      </w:pPr>
      <w:r w:rsidRPr="00D22B2B">
        <w:t>如上图所示的数据流图中将用户选择的资源数目以及虚拟机名称创建状态为</w:t>
      </w:r>
      <w:r w:rsidRPr="00D22B2B">
        <w:t>submited</w:t>
      </w:r>
      <w:r w:rsidR="00ED0A13">
        <w:t>的</w:t>
      </w:r>
      <w:r w:rsidR="00ED0A13">
        <w:rPr>
          <w:rFonts w:hint="eastAsia"/>
        </w:rPr>
        <w:t>请求</w:t>
      </w:r>
      <w:r w:rsidR="00ED0A13">
        <w:t>，</w:t>
      </w:r>
      <w:r w:rsidRPr="00D22B2B">
        <w:t>通过</w:t>
      </w:r>
      <w:r w:rsidRPr="00D22B2B">
        <w:t>RPC</w:t>
      </w:r>
      <w:r w:rsidRPr="00D22B2B">
        <w:t>将</w:t>
      </w:r>
      <w:r w:rsidR="00ED0A13">
        <w:rPr>
          <w:rFonts w:hint="eastAsia"/>
        </w:rPr>
        <w:t>该请求传递到业务逻辑处理层，生成</w:t>
      </w:r>
      <w:r w:rsidRPr="00D22B2B">
        <w:t>任务</w:t>
      </w:r>
      <w:r w:rsidR="00ED0A13">
        <w:rPr>
          <w:rFonts w:hint="eastAsia"/>
        </w:rPr>
        <w:t>，并写入</w:t>
      </w:r>
      <w:r w:rsidR="00ED0A13">
        <w:rPr>
          <w:rFonts w:hint="eastAsia"/>
        </w:rPr>
        <w:t>VDI_ENTRIES</w:t>
      </w:r>
      <w:r w:rsidR="00ED0A13">
        <w:rPr>
          <w:rFonts w:hint="eastAsia"/>
        </w:rPr>
        <w:t>表中，之后由</w:t>
      </w:r>
      <w:r w:rsidRPr="00D22B2B">
        <w:t>调度</w:t>
      </w:r>
      <w:r w:rsidR="00ED0A13">
        <w:rPr>
          <w:rFonts w:hint="eastAsia"/>
        </w:rPr>
        <w:t>进程将任务调度</w:t>
      </w:r>
      <w:r w:rsidRPr="00D22B2B">
        <w:t>到</w:t>
      </w:r>
      <w:r w:rsidR="00ED0A13">
        <w:rPr>
          <w:rFonts w:hint="eastAsia"/>
        </w:rPr>
        <w:t>后端任务处执行逻辑单</w:t>
      </w:r>
      <w:r w:rsidR="00ED0A13">
        <w:rPr>
          <w:rFonts w:hint="eastAsia"/>
        </w:rPr>
        <w:lastRenderedPageBreak/>
        <w:t>元，任务执行逻辑调用</w:t>
      </w:r>
      <w:r w:rsidR="00ED0A13">
        <w:rPr>
          <w:rFonts w:hint="eastAsia"/>
        </w:rPr>
        <w:t>RHEV</w:t>
      </w:r>
      <w:r w:rsidR="00ED0A13">
        <w:rPr>
          <w:rFonts w:hint="eastAsia"/>
        </w:rPr>
        <w:t>提供等</w:t>
      </w:r>
      <w:r w:rsidR="00ED0A13">
        <w:rPr>
          <w:rFonts w:hint="eastAsia"/>
        </w:rPr>
        <w:t>REST API</w:t>
      </w:r>
      <w:r w:rsidR="00ED0A13">
        <w:rPr>
          <w:rFonts w:hint="eastAsia"/>
        </w:rPr>
        <w:t>创建</w:t>
      </w:r>
      <w:r w:rsidR="000008C2">
        <w:t>VM</w:t>
      </w:r>
      <w:r w:rsidR="00ED0A13">
        <w:rPr>
          <w:rFonts w:hint="eastAsia"/>
        </w:rPr>
        <w:t>，</w:t>
      </w:r>
      <w:r w:rsidR="00D136F5">
        <w:rPr>
          <w:rFonts w:hint="eastAsia"/>
        </w:rPr>
        <w:t>在任务执行完成之后</w:t>
      </w:r>
      <w:r w:rsidR="00E15C50">
        <w:t>。调度进程</w:t>
      </w:r>
      <w:r w:rsidR="00E15C50">
        <w:rPr>
          <w:rFonts w:hint="eastAsia"/>
        </w:rPr>
        <w:t>将</w:t>
      </w:r>
      <w:r w:rsidR="00E15C50">
        <w:t>执行结果</w:t>
      </w:r>
      <w:r w:rsidR="00E15C50">
        <w:rPr>
          <w:rFonts w:hint="eastAsia"/>
        </w:rPr>
        <w:t>返回前端页面，同时写入</w:t>
      </w:r>
      <w:r w:rsidRPr="00D22B2B">
        <w:t>数据库中。</w:t>
      </w:r>
    </w:p>
    <w:p w14:paraId="6BD8F4F8" w14:textId="77777777" w:rsidR="00D22B2B" w:rsidRPr="00D549AB" w:rsidRDefault="00D22B2B" w:rsidP="00D549AB">
      <w:pPr>
        <w:pStyle w:val="2"/>
      </w:pPr>
      <w:bookmarkStart w:id="109" w:name="_Toc475743684"/>
      <w:bookmarkStart w:id="110" w:name="_Toc475806812"/>
      <w:r w:rsidRPr="00D549AB">
        <w:t>本章小结</w:t>
      </w:r>
      <w:bookmarkEnd w:id="109"/>
      <w:bookmarkEnd w:id="110"/>
    </w:p>
    <w:p w14:paraId="7D3AB69E" w14:textId="3C0FFB5F" w:rsidR="00D22B2B" w:rsidRPr="00DD3F75" w:rsidRDefault="00D22B2B" w:rsidP="00DD3F75">
      <w:pPr>
        <w:pStyle w:val="aff"/>
        <w:spacing w:after="0"/>
        <w:ind w:left="0" w:firstLine="480"/>
        <w:rPr>
          <w:lang w:eastAsia="zh-TW"/>
        </w:rPr>
      </w:pPr>
      <w:bookmarkStart w:id="111" w:name="_Toc165262368"/>
      <w:bookmarkEnd w:id="111"/>
      <w:r w:rsidRPr="00DD3F75">
        <w:rPr>
          <w:rFonts w:hint="eastAsia"/>
          <w:lang w:eastAsia="zh-TW"/>
        </w:rPr>
        <w:t>本章主要介绍了自动化管理系统的需求，根据分析本管理系统需要实现</w:t>
      </w:r>
      <w:r w:rsidR="000008C2">
        <w:rPr>
          <w:lang w:eastAsia="zh-TW"/>
        </w:rPr>
        <w:t>VM</w:t>
      </w:r>
      <w:r w:rsidRPr="00DD3F75">
        <w:rPr>
          <w:rFonts w:hint="eastAsia"/>
          <w:lang w:eastAsia="zh-TW"/>
        </w:rPr>
        <w:t>的创建、</w:t>
      </w:r>
      <w:r w:rsidR="000008C2">
        <w:rPr>
          <w:lang w:eastAsia="zh-TW"/>
        </w:rPr>
        <w:t>VM</w:t>
      </w:r>
      <w:r w:rsidR="00B71540">
        <w:rPr>
          <w:rFonts w:hint="eastAsia"/>
          <w:lang w:eastAsia="zh-TW"/>
        </w:rPr>
        <w:t xml:space="preserve"> </w:t>
      </w:r>
      <w:r w:rsidRPr="00DD3F75">
        <w:rPr>
          <w:rFonts w:hint="eastAsia"/>
          <w:lang w:eastAsia="zh-TW"/>
        </w:rPr>
        <w:t>Pool</w:t>
      </w:r>
      <w:r w:rsidRPr="00DD3F75">
        <w:rPr>
          <w:rFonts w:hint="eastAsia"/>
          <w:lang w:eastAsia="zh-TW"/>
        </w:rPr>
        <w:t>的创建、</w:t>
      </w:r>
      <w:r w:rsidR="00A33F3D">
        <w:rPr>
          <w:lang w:eastAsia="zh-TW"/>
        </w:rPr>
        <w:t>模板</w:t>
      </w:r>
      <w:r w:rsidRPr="00DD3F75">
        <w:rPr>
          <w:rFonts w:hint="eastAsia"/>
          <w:lang w:eastAsia="zh-TW"/>
        </w:rPr>
        <w:t>的创建、</w:t>
      </w:r>
      <w:r w:rsidR="00A33F3D">
        <w:rPr>
          <w:lang w:eastAsia="zh-TW"/>
        </w:rPr>
        <w:t>模板</w:t>
      </w:r>
      <w:r w:rsidRPr="00DD3F75">
        <w:rPr>
          <w:rFonts w:hint="eastAsia"/>
          <w:lang w:eastAsia="zh-TW"/>
        </w:rPr>
        <w:t>在不同站点之间的迁移等功能。</w:t>
      </w:r>
    </w:p>
    <w:p w14:paraId="507CB439" w14:textId="77777777" w:rsidR="00660AD1" w:rsidRPr="00C8748E" w:rsidRDefault="00660AD1" w:rsidP="00660AD1">
      <w:pPr>
        <w:pStyle w:val="a1"/>
        <w:spacing w:line="360" w:lineRule="auto"/>
        <w:ind w:firstLine="480"/>
        <w:rPr>
          <w:lang w:eastAsia="zh-TW"/>
        </w:rPr>
      </w:pPr>
    </w:p>
    <w:p w14:paraId="5B1ACD0A" w14:textId="77777777" w:rsidR="00660AD1" w:rsidRPr="00C8748E" w:rsidRDefault="00660AD1" w:rsidP="00660AD1">
      <w:pPr>
        <w:pStyle w:val="a1"/>
        <w:ind w:firstLine="480"/>
        <w:rPr>
          <w:lang w:eastAsia="zh-TW"/>
        </w:rPr>
        <w:sectPr w:rsidR="00660AD1" w:rsidRPr="00C8748E" w:rsidSect="00555721">
          <w:headerReference w:type="even" r:id="rId42"/>
          <w:headerReference w:type="default" r:id="rId43"/>
          <w:footerReference w:type="even" r:id="rId44"/>
          <w:footerReference w:type="default" r:id="rId45"/>
          <w:endnotePr>
            <w:numFmt w:val="decimal"/>
          </w:endnotePr>
          <w:pgSz w:w="11906" w:h="16838" w:code="9"/>
          <w:pgMar w:top="2098" w:right="1758" w:bottom="2098" w:left="1758" w:header="1701" w:footer="1701" w:gutter="0"/>
          <w:cols w:space="425"/>
          <w:docGrid w:linePitch="360" w:charSpace="1861"/>
        </w:sectPr>
      </w:pPr>
    </w:p>
    <w:p w14:paraId="2E38ECC6" w14:textId="1C8E18FF" w:rsidR="00660AD1" w:rsidRPr="00D549AB" w:rsidRDefault="00DD3F75" w:rsidP="00D549AB">
      <w:pPr>
        <w:pStyle w:val="1"/>
      </w:pPr>
      <w:bookmarkStart w:id="112" w:name="_Toc475743685"/>
      <w:bookmarkStart w:id="113" w:name="_Toc475806813"/>
      <w:r w:rsidRPr="00D549AB">
        <w:lastRenderedPageBreak/>
        <w:t>自动化管理系统的</w:t>
      </w:r>
      <w:r w:rsidR="00900E66" w:rsidRPr="00D549AB">
        <w:rPr>
          <w:rFonts w:hint="eastAsia"/>
        </w:rPr>
        <w:t>整体</w:t>
      </w:r>
      <w:r w:rsidRPr="00D549AB">
        <w:t>设计与</w:t>
      </w:r>
      <w:r w:rsidR="00900E66" w:rsidRPr="00D549AB">
        <w:rPr>
          <w:rFonts w:hint="eastAsia"/>
        </w:rPr>
        <w:t>技术</w:t>
      </w:r>
      <w:r w:rsidRPr="00D549AB">
        <w:t>实现</w:t>
      </w:r>
      <w:bookmarkEnd w:id="112"/>
      <w:bookmarkEnd w:id="113"/>
    </w:p>
    <w:p w14:paraId="58E0303C" w14:textId="51F87430" w:rsidR="00660AD1" w:rsidRPr="00C8748E" w:rsidRDefault="00DD3F75" w:rsidP="00D745A0">
      <w:pPr>
        <w:pStyle w:val="aff"/>
        <w:spacing w:after="0"/>
        <w:ind w:left="0" w:firstLine="480"/>
        <w:rPr>
          <w:lang w:eastAsia="zh-TW"/>
        </w:rPr>
      </w:pPr>
      <w:r w:rsidRPr="002448A6">
        <w:t>在上一章中介绍了自动化管理系统设计目标及解决的问题，对创建</w:t>
      </w:r>
      <w:r w:rsidR="000008C2">
        <w:t>VM</w:t>
      </w:r>
      <w:r w:rsidRPr="002448A6">
        <w:t xml:space="preserve"> Pool</w:t>
      </w:r>
      <w:r w:rsidRPr="002448A6">
        <w:t>、修改</w:t>
      </w:r>
      <w:r w:rsidR="000008C2">
        <w:t>VM</w:t>
      </w:r>
      <w:r w:rsidRPr="002448A6">
        <w:t xml:space="preserve"> Pool</w:t>
      </w:r>
      <w:r w:rsidRPr="002448A6">
        <w:t>、创建</w:t>
      </w:r>
      <w:r w:rsidR="00A33F3D">
        <w:t>模板</w:t>
      </w:r>
      <w:r w:rsidRPr="002448A6">
        <w:t>、两站点之间</w:t>
      </w:r>
      <w:r w:rsidR="00A33F3D">
        <w:t>模板</w:t>
      </w:r>
      <w:r w:rsidRPr="002448A6">
        <w:t>的迁移、创建</w:t>
      </w:r>
      <w:r w:rsidR="000008C2">
        <w:t>VM</w:t>
      </w:r>
      <w:r w:rsidRPr="002448A6">
        <w:t>、修改</w:t>
      </w:r>
      <w:r w:rsidR="000008C2">
        <w:t>VM</w:t>
      </w:r>
      <w:r w:rsidRPr="002448A6">
        <w:t>信息和创建定时任务等需求的内部逻辑进行分析。明确了用户的</w:t>
      </w:r>
      <w:r w:rsidR="0023189C">
        <w:rPr>
          <w:rFonts w:hint="eastAsia"/>
        </w:rPr>
        <w:t>基本</w:t>
      </w:r>
      <w:r w:rsidR="0023189C">
        <w:t>需求和本管理系统</w:t>
      </w:r>
      <w:r w:rsidR="0023189C">
        <w:rPr>
          <w:rFonts w:hint="eastAsia"/>
        </w:rPr>
        <w:t>需要实现</w:t>
      </w:r>
      <w:r w:rsidRPr="002448A6">
        <w:t>的基本功能点。本章在上一章分析的基础之上对本管理系统进行系统架构设计，数据库设计，各功能逻辑实现设计。本自动化管理平台是基于已经搭建完成并能正常运行的</w:t>
      </w:r>
      <w:r w:rsidRPr="002448A6">
        <w:t>RHEV</w:t>
      </w:r>
      <w:r w:rsidRPr="002448A6">
        <w:t>环境进行进一步开发的项目。由于此项目参考本人在实习公司的参与开发的实习项目，实习项目的运行依赖实习公司</w:t>
      </w:r>
      <w:r w:rsidRPr="002448A6">
        <w:t>Cloud</w:t>
      </w:r>
      <w:r w:rsidRPr="002448A6">
        <w:t>环境以及公司其他项目正常运行。本文默认的系统环境是多个站点能够同时运行</w:t>
      </w:r>
      <w:r w:rsidRPr="002448A6">
        <w:t>RHEV</w:t>
      </w:r>
      <w:r w:rsidRPr="002448A6">
        <w:t>环境，并支持本管理系统正常运行。</w:t>
      </w:r>
    </w:p>
    <w:p w14:paraId="2BA75281" w14:textId="5EE20900" w:rsidR="00CE7F99" w:rsidRPr="00D549AB" w:rsidRDefault="00DD3F75" w:rsidP="00D549AB">
      <w:pPr>
        <w:pStyle w:val="2"/>
      </w:pPr>
      <w:bookmarkStart w:id="114" w:name="_Toc475743686"/>
      <w:bookmarkStart w:id="115" w:name="_Toc475806814"/>
      <w:r w:rsidRPr="00D549AB">
        <w:rPr>
          <w:rFonts w:hint="eastAsia"/>
        </w:rPr>
        <w:t>自动化管理系统</w:t>
      </w:r>
      <w:r w:rsidR="00F02276" w:rsidRPr="00D549AB">
        <w:rPr>
          <w:rFonts w:hint="eastAsia"/>
        </w:rPr>
        <w:t>整体</w:t>
      </w:r>
      <w:r w:rsidR="00D745A0" w:rsidRPr="00D549AB">
        <w:rPr>
          <w:rFonts w:hint="eastAsia"/>
        </w:rPr>
        <w:t>实现</w:t>
      </w:r>
      <w:bookmarkEnd w:id="114"/>
      <w:bookmarkEnd w:id="115"/>
    </w:p>
    <w:p w14:paraId="338E1D00" w14:textId="47FE4B2F" w:rsidR="00CE7F99" w:rsidRPr="00CE7F99" w:rsidRDefault="00CE7F99" w:rsidP="00D549AB">
      <w:pPr>
        <w:pStyle w:val="3"/>
      </w:pPr>
      <w:bookmarkStart w:id="116" w:name="_Toc475743687"/>
      <w:bookmarkStart w:id="117" w:name="_Toc475806815"/>
      <w:r w:rsidRPr="00D549AB">
        <w:t>整体架构设计</w:t>
      </w:r>
      <w:bookmarkEnd w:id="116"/>
      <w:bookmarkEnd w:id="117"/>
    </w:p>
    <w:p w14:paraId="6DFB672F" w14:textId="7EC4FD85" w:rsidR="00DD3F75" w:rsidRPr="002448A6" w:rsidRDefault="00DD3F75" w:rsidP="002448A6">
      <w:pPr>
        <w:pStyle w:val="aff"/>
        <w:spacing w:after="0"/>
        <w:ind w:left="0" w:firstLine="480"/>
      </w:pPr>
      <w:r w:rsidRPr="002448A6">
        <w:t>本管理系统基于</w:t>
      </w:r>
      <w:r w:rsidRPr="002448A6">
        <w:t>B</w:t>
      </w:r>
      <w:r w:rsidR="001751DC">
        <w:t>/</w:t>
      </w:r>
      <w:r w:rsidRPr="002448A6">
        <w:t>S</w:t>
      </w:r>
      <w:r w:rsidRPr="002448A6">
        <w:t>架构来实现。整个管理系统分为：</w:t>
      </w:r>
      <w:r w:rsidRPr="002448A6">
        <w:t>UI</w:t>
      </w:r>
      <w:r w:rsidRPr="002448A6">
        <w:t>模块</w:t>
      </w:r>
      <w:r w:rsidR="007B7570">
        <w:rPr>
          <w:rFonts w:hint="eastAsia"/>
        </w:rPr>
        <w:t>属于前端页面层，</w:t>
      </w:r>
      <w:r w:rsidR="002E03F1">
        <w:t>通过浏览器对管理系统进行操作或</w:t>
      </w:r>
      <w:r w:rsidRPr="002448A6">
        <w:t>展示用户请求的信息，此部分使用</w:t>
      </w:r>
      <w:r w:rsidRPr="002448A6">
        <w:t>Js+JQuery+HTML5</w:t>
      </w:r>
      <w:r w:rsidRPr="002448A6">
        <w:t>技术进行实现；内部功能模块</w:t>
      </w:r>
      <w:r w:rsidR="005734D3">
        <w:t>属于业务逻辑控制层，</w:t>
      </w:r>
      <w:r w:rsidR="005734D3">
        <w:rPr>
          <w:rFonts w:hint="eastAsia"/>
        </w:rPr>
        <w:t>主要是实现</w:t>
      </w:r>
      <w:r w:rsidR="00316213">
        <w:t>业务处理、数据转换和数据存取，此部分</w:t>
      </w:r>
      <w:r w:rsidR="00316213">
        <w:rPr>
          <w:rFonts w:hint="eastAsia"/>
        </w:rPr>
        <w:t>利用</w:t>
      </w:r>
      <w:r w:rsidRPr="002448A6">
        <w:t>Java</w:t>
      </w:r>
      <w:r w:rsidR="00316213">
        <w:rPr>
          <w:rFonts w:hint="eastAsia"/>
        </w:rPr>
        <w:t>技术</w:t>
      </w:r>
      <w:r w:rsidR="00E469D9">
        <w:t>进行实现；</w:t>
      </w:r>
      <w:r w:rsidRPr="002448A6">
        <w:t>数据库</w:t>
      </w:r>
      <w:r w:rsidR="007B7570">
        <w:rPr>
          <w:rFonts w:hint="eastAsia"/>
        </w:rPr>
        <w:t>功能</w:t>
      </w:r>
      <w:r w:rsidRPr="002448A6">
        <w:t>模块</w:t>
      </w:r>
      <w:r w:rsidR="007B7570">
        <w:rPr>
          <w:rFonts w:hint="eastAsia"/>
        </w:rPr>
        <w:t>既涉及业务逻辑处理层，也涉及</w:t>
      </w:r>
      <w:r w:rsidR="00FF4EDB">
        <w:rPr>
          <w:rFonts w:hint="eastAsia"/>
        </w:rPr>
        <w:t>后端</w:t>
      </w:r>
      <w:r w:rsidR="007B7570">
        <w:rPr>
          <w:rFonts w:hint="eastAsia"/>
        </w:rPr>
        <w:t>任务调度层</w:t>
      </w:r>
      <w:r w:rsidR="00A63857">
        <w:t>，</w:t>
      </w:r>
      <w:r w:rsidRPr="002448A6">
        <w:t>使用开源型数据库</w:t>
      </w:r>
      <w:r w:rsidRPr="002448A6">
        <w:t>MySQL</w:t>
      </w:r>
      <w:r w:rsidRPr="002448A6">
        <w:t>来存储关系型数据，</w:t>
      </w:r>
      <w:r w:rsidR="00F53038" w:rsidRPr="002448A6">
        <w:t>Mango DB</w:t>
      </w:r>
      <w:r w:rsidRPr="002448A6">
        <w:t>来存储非关系型数据（保存</w:t>
      </w:r>
      <w:r w:rsidR="000008C2">
        <w:t>VM</w:t>
      </w:r>
      <w:r w:rsidRPr="002448A6">
        <w:t>、</w:t>
      </w:r>
      <w:r w:rsidR="000008C2">
        <w:t>VM</w:t>
      </w:r>
      <w:r w:rsidRPr="002448A6">
        <w:t xml:space="preserve"> Pool</w:t>
      </w:r>
      <w:r w:rsidRPr="002448A6">
        <w:t>、</w:t>
      </w:r>
      <w:r w:rsidR="00A33F3D">
        <w:t>模板</w:t>
      </w:r>
      <w:r w:rsidRPr="002448A6">
        <w:t>信息时使用，用户通过发送请求进行查看）。对于前端</w:t>
      </w:r>
      <w:r w:rsidRPr="002448A6">
        <w:t>UI</w:t>
      </w:r>
      <w:r w:rsidRPr="002448A6">
        <w:t>与后端的数据交互可以通过</w:t>
      </w:r>
      <w:r w:rsidRPr="002448A6">
        <w:t>AJAX</w:t>
      </w:r>
      <w:r w:rsidRPr="002448A6">
        <w:t>进行实现。</w:t>
      </w:r>
    </w:p>
    <w:p w14:paraId="5D276494" w14:textId="4CBE7C2D" w:rsidR="002D4F71" w:rsidRPr="00B640EC" w:rsidRDefault="00C0139E" w:rsidP="00B640EC">
      <w:pPr>
        <w:pStyle w:val="af2"/>
        <w:ind w:firstLine="420"/>
      </w:pPr>
      <w:bookmarkStart w:id="118" w:name="_Toc471846161"/>
      <w:r w:rsidRPr="00B640EC">
        <w:rPr>
          <w:rFonts w:hint="eastAsia"/>
          <w:noProof/>
        </w:rPr>
        <w:lastRenderedPageBreak/>
        <w:drawing>
          <wp:anchor distT="0" distB="0" distL="114300" distR="114300" simplePos="0" relativeHeight="251685888" behindDoc="0" locked="0" layoutInCell="1" allowOverlap="1" wp14:anchorId="254F5127" wp14:editId="38862216">
            <wp:simplePos x="0" y="0"/>
            <wp:positionH relativeFrom="margin">
              <wp:posOffset>17145</wp:posOffset>
            </wp:positionH>
            <wp:positionV relativeFrom="paragraph">
              <wp:posOffset>72390</wp:posOffset>
            </wp:positionV>
            <wp:extent cx="5153025" cy="4728210"/>
            <wp:effectExtent l="0" t="0" r="0" b="0"/>
            <wp:wrapTopAndBottom/>
            <wp:docPr id="4" name="图片 4" descr="system_arthitectur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_arthitecture_v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53025" cy="472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4F71" w:rsidRPr="00B640EC">
        <w:rPr>
          <w:rFonts w:hint="eastAsia"/>
        </w:rPr>
        <w:t>图</w:t>
      </w:r>
      <w:r w:rsidR="002D4F71" w:rsidRPr="00B640EC">
        <w:rPr>
          <w:rFonts w:hint="eastAsia"/>
        </w:rPr>
        <w:t>4.1</w:t>
      </w:r>
      <w:r w:rsidR="002D4F71" w:rsidRPr="00B640EC">
        <w:t xml:space="preserve"> </w:t>
      </w:r>
      <w:r w:rsidR="002D4F71" w:rsidRPr="00B640EC">
        <w:rPr>
          <w:rFonts w:hint="eastAsia"/>
        </w:rPr>
        <w:t>自动化管</w:t>
      </w:r>
      <w:r w:rsidR="002A7035" w:rsidRPr="00B640EC">
        <w:rPr>
          <w:rFonts w:hint="eastAsia"/>
        </w:rPr>
        <w:t>理</w:t>
      </w:r>
      <w:r w:rsidR="002D4F71" w:rsidRPr="00B640EC">
        <w:rPr>
          <w:rFonts w:hint="eastAsia"/>
        </w:rPr>
        <w:t>系统</w:t>
      </w:r>
      <w:r w:rsidR="00B67FDB" w:rsidRPr="00B640EC">
        <w:rPr>
          <w:rFonts w:hint="eastAsia"/>
        </w:rPr>
        <w:t>整体</w:t>
      </w:r>
      <w:r w:rsidR="002D4F71" w:rsidRPr="00B640EC">
        <w:rPr>
          <w:rFonts w:hint="eastAsia"/>
        </w:rPr>
        <w:t>架构图</w:t>
      </w:r>
      <w:bookmarkEnd w:id="118"/>
    </w:p>
    <w:p w14:paraId="4B4A6532" w14:textId="0F4821B5" w:rsidR="00DD3F75" w:rsidRPr="002448A6" w:rsidRDefault="00DD3F75" w:rsidP="002448A6">
      <w:pPr>
        <w:pStyle w:val="aff"/>
        <w:spacing w:after="0"/>
        <w:ind w:left="0" w:firstLine="480"/>
      </w:pPr>
      <w:r w:rsidRPr="002448A6">
        <w:t>用户登录时验证用户是否有本管理系统的使用权限，无权限者提示权限不足，用户需要被授权之后才能成功登录。用户成功登录以后，在前端页面会显示当前</w:t>
      </w:r>
      <w:r w:rsidRPr="002448A6">
        <w:t>RHEV</w:t>
      </w:r>
      <w:r w:rsidRPr="002448A6">
        <w:t>中所有的</w:t>
      </w:r>
      <w:r w:rsidR="000008C2">
        <w:t>VM</w:t>
      </w:r>
      <w:r w:rsidRPr="002448A6">
        <w:t>s</w:t>
      </w:r>
      <w:r w:rsidRPr="002448A6">
        <w:t>、</w:t>
      </w:r>
      <w:r w:rsidRPr="002448A6">
        <w:t>Hosts</w:t>
      </w:r>
      <w:r w:rsidRPr="002448A6">
        <w:t>、</w:t>
      </w:r>
      <w:r w:rsidRPr="002448A6">
        <w:t>Users</w:t>
      </w:r>
      <w:r w:rsidRPr="002448A6">
        <w:t>的统计结果</w:t>
      </w:r>
      <w:r w:rsidRPr="002448A6">
        <w:t>——</w:t>
      </w:r>
      <w:r w:rsidRPr="002448A6">
        <w:t>即当前系统中正常运行的</w:t>
      </w:r>
      <w:r w:rsidR="000008C2">
        <w:t>VM</w:t>
      </w:r>
      <w:r w:rsidRPr="002448A6">
        <w:t>s</w:t>
      </w:r>
      <w:r w:rsidRPr="002448A6">
        <w:t>和未正常运行的</w:t>
      </w:r>
      <w:r w:rsidR="000008C2">
        <w:t>VM</w:t>
      </w:r>
      <w:r w:rsidRPr="002448A6">
        <w:t>s</w:t>
      </w:r>
      <w:r w:rsidRPr="002448A6">
        <w:t>、正在被使用的</w:t>
      </w:r>
      <w:r w:rsidRPr="002448A6">
        <w:t>Hosts</w:t>
      </w:r>
      <w:r w:rsidRPr="002448A6">
        <w:t>和未被使用的</w:t>
      </w:r>
      <w:r w:rsidRPr="002448A6">
        <w:t>Hosts</w:t>
      </w:r>
      <w:r w:rsidRPr="002448A6">
        <w:t>、正在使用</w:t>
      </w:r>
      <w:r w:rsidR="000008C2">
        <w:t>VM</w:t>
      </w:r>
      <w:r w:rsidRPr="002448A6">
        <w:t>工作的用户和未使用</w:t>
      </w:r>
      <w:r w:rsidR="000008C2">
        <w:t>VM</w:t>
      </w:r>
      <w:r w:rsidRPr="002448A6">
        <w:t>工作的用户的数据展示。在</w:t>
      </w:r>
      <w:r w:rsidRPr="002448A6">
        <w:t>Create</w:t>
      </w:r>
      <w:r w:rsidRPr="002448A6">
        <w:t>功能模块区包含</w:t>
      </w:r>
      <w:r w:rsidRPr="002448A6">
        <w:t xml:space="preserve">create </w:t>
      </w:r>
      <w:r w:rsidR="000008C2">
        <w:t>VM</w:t>
      </w:r>
      <w:r w:rsidRPr="002448A6">
        <w:t xml:space="preserve"> task</w:t>
      </w:r>
      <w:r w:rsidRPr="002448A6">
        <w:t>、</w:t>
      </w:r>
      <w:r w:rsidRPr="002448A6">
        <w:t xml:space="preserve">create </w:t>
      </w:r>
      <w:r w:rsidR="000008C2">
        <w:t>VM</w:t>
      </w:r>
      <w:r w:rsidRPr="002448A6">
        <w:t xml:space="preserve"> Pool task</w:t>
      </w:r>
      <w:r w:rsidRPr="002448A6">
        <w:t>、</w:t>
      </w:r>
      <w:r w:rsidR="002D05A8">
        <w:t>create Template</w:t>
      </w:r>
      <w:r w:rsidRPr="002448A6">
        <w:t xml:space="preserve"> task</w:t>
      </w:r>
      <w:r w:rsidRPr="002448A6">
        <w:t>、</w:t>
      </w:r>
      <w:r w:rsidRPr="002448A6">
        <w:t xml:space="preserve">create </w:t>
      </w:r>
      <w:r w:rsidR="00A33F3D">
        <w:t>迁移</w:t>
      </w:r>
      <w:r w:rsidRPr="002448A6">
        <w:t xml:space="preserve"> task</w:t>
      </w:r>
      <w:r w:rsidRPr="002448A6">
        <w:t>四个功能点。在</w:t>
      </w:r>
      <w:r w:rsidRPr="002448A6">
        <w:t>View</w:t>
      </w:r>
      <w:r w:rsidRPr="002448A6">
        <w:t>功能模块区包含</w:t>
      </w:r>
      <w:r w:rsidRPr="002448A6">
        <w:t xml:space="preserve"> view </w:t>
      </w:r>
      <w:r w:rsidR="000008C2">
        <w:t>VM</w:t>
      </w:r>
      <w:r w:rsidRPr="002448A6">
        <w:t>、</w:t>
      </w:r>
      <w:r w:rsidRPr="002448A6">
        <w:t xml:space="preserve">view </w:t>
      </w:r>
      <w:r w:rsidR="000008C2">
        <w:t>VM</w:t>
      </w:r>
      <w:r w:rsidRPr="002448A6">
        <w:t xml:space="preserve"> Pool</w:t>
      </w:r>
      <w:r w:rsidRPr="002448A6">
        <w:t>、</w:t>
      </w:r>
      <w:r w:rsidR="002D05A8">
        <w:t>view Template</w:t>
      </w:r>
      <w:r w:rsidRPr="002448A6">
        <w:t>、</w:t>
      </w:r>
      <w:r w:rsidRPr="002448A6">
        <w:t xml:space="preserve">view </w:t>
      </w:r>
      <w:r w:rsidR="00A33F3D">
        <w:t>迁移</w:t>
      </w:r>
      <w:r w:rsidRPr="002448A6">
        <w:t>等功能点。</w:t>
      </w:r>
    </w:p>
    <w:p w14:paraId="00190A6E" w14:textId="2AA358A8" w:rsidR="00DD3F75" w:rsidRPr="002448A6" w:rsidRDefault="00DD3F75" w:rsidP="002448A6">
      <w:pPr>
        <w:pStyle w:val="aff"/>
        <w:spacing w:after="0"/>
        <w:ind w:left="0" w:firstLine="480"/>
      </w:pPr>
      <w:r w:rsidRPr="002448A6">
        <w:t>用户通过前端页面点击相应功能图标分别进入不同的功能模块，自动化管理系统根据用户使用的功能不同，让用户输入不同的信息，如</w:t>
      </w:r>
      <w:r w:rsidR="00A33F3D">
        <w:t>模板</w:t>
      </w:r>
      <w:r w:rsidR="002D05A8">
        <w:rPr>
          <w:rFonts w:hint="eastAsia"/>
        </w:rPr>
        <w:t>名</w:t>
      </w:r>
      <w:r w:rsidRPr="002448A6">
        <w:t>、</w:t>
      </w:r>
      <w:r w:rsidR="000008C2">
        <w:t>VM</w:t>
      </w:r>
      <w:r w:rsidRPr="002448A6">
        <w:t xml:space="preserve"> name</w:t>
      </w:r>
      <w:r w:rsidRPr="002448A6">
        <w:t>、</w:t>
      </w:r>
      <w:r w:rsidR="000008C2">
        <w:t>VM</w:t>
      </w:r>
      <w:r w:rsidRPr="002448A6">
        <w:t xml:space="preserve"> Pool name</w:t>
      </w:r>
      <w:r w:rsidRPr="002448A6">
        <w:t>、</w:t>
      </w:r>
      <w:r w:rsidRPr="002448A6">
        <w:t>CPU</w:t>
      </w:r>
      <w:r w:rsidRPr="002448A6">
        <w:t>数目、内存大小等、执行任务的时间点。本系统会将这必要的用户输入信息以参数的形式写入用户发出的</w:t>
      </w:r>
      <w:r w:rsidRPr="002448A6">
        <w:t>RPC</w:t>
      </w:r>
      <w:r w:rsidRPr="002448A6">
        <w:t>请求。</w:t>
      </w:r>
    </w:p>
    <w:p w14:paraId="5BB1DA94" w14:textId="6B5777F7" w:rsidR="00DD3F75" w:rsidRPr="002448A6" w:rsidRDefault="00DD3F75" w:rsidP="002448A6">
      <w:pPr>
        <w:pStyle w:val="aff"/>
        <w:spacing w:after="0"/>
        <w:ind w:left="0" w:firstLine="480"/>
      </w:pPr>
      <w:r w:rsidRPr="002448A6">
        <w:t>后台功能模块在接收到</w:t>
      </w:r>
      <w:r w:rsidRPr="002448A6">
        <w:t>RPC</w:t>
      </w:r>
      <w:r w:rsidRPr="002448A6">
        <w:t>请求中的参数之后，向服务器发送请求得到一些必要的信息，如</w:t>
      </w:r>
      <w:r w:rsidR="000008C2">
        <w:t>VM</w:t>
      </w:r>
      <w:r w:rsidRPr="002448A6">
        <w:t xml:space="preserve"> ID</w:t>
      </w:r>
      <w:r w:rsidRPr="002448A6">
        <w:t>、</w:t>
      </w:r>
      <w:r w:rsidRPr="002448A6">
        <w:t>permission ID</w:t>
      </w:r>
      <w:r w:rsidRPr="002448A6">
        <w:t>、</w:t>
      </w:r>
      <w:r w:rsidRPr="002448A6">
        <w:t>group ID</w:t>
      </w:r>
      <w:r w:rsidRPr="002448A6">
        <w:t>等信息。功能模块将这些信息</w:t>
      </w:r>
      <w:r w:rsidRPr="002448A6">
        <w:lastRenderedPageBreak/>
        <w:t>和用户提供的信息加上时间戳后包装成</w:t>
      </w:r>
      <w:r w:rsidRPr="002448A6">
        <w:t>process.controller</w:t>
      </w:r>
      <w:r w:rsidRPr="002448A6">
        <w:t>，并将之写入数据库，同时后台调用</w:t>
      </w:r>
      <w:r w:rsidR="00DB4159">
        <w:t>Job Quartz</w:t>
      </w:r>
      <w:r w:rsidRPr="002448A6">
        <w:t>判断是否需要立即执行任务。</w:t>
      </w:r>
    </w:p>
    <w:p w14:paraId="511B3795" w14:textId="0B527437" w:rsidR="00DD3F75" w:rsidRPr="002448A6" w:rsidRDefault="00DD3F75" w:rsidP="002448A6">
      <w:pPr>
        <w:pStyle w:val="aff"/>
        <w:spacing w:after="0"/>
        <w:ind w:left="0" w:firstLine="480"/>
      </w:pPr>
      <w:r w:rsidRPr="002448A6">
        <w:t>如果任务被判断为需要立即执行，</w:t>
      </w:r>
      <w:r w:rsidR="00DB4159">
        <w:t>Job Quartz</w:t>
      </w:r>
      <w:r w:rsidRPr="002448A6">
        <w:t>会为此任务创建线程，并执行任务返回任务结果和生成任务执行日志。否则任务将被保存在数据库中等到下一个轮询周期判断是否需要执行此任务。在任务执行完成之后服务器会把返回结果写入到对应的数据库中，同时将日志文件文件写到非关系型数据库以备查看。</w:t>
      </w:r>
    </w:p>
    <w:p w14:paraId="1C30321D" w14:textId="77777777" w:rsidR="00660AD1" w:rsidRPr="00F55B97" w:rsidRDefault="002448A6" w:rsidP="00F55B97">
      <w:pPr>
        <w:pStyle w:val="3"/>
      </w:pPr>
      <w:bookmarkStart w:id="119" w:name="_Toc165262371"/>
      <w:bookmarkStart w:id="120" w:name="_Toc165262373"/>
      <w:bookmarkStart w:id="121" w:name="_Toc475743688"/>
      <w:bookmarkStart w:id="122" w:name="_Toc475806816"/>
      <w:bookmarkEnd w:id="119"/>
      <w:bookmarkEnd w:id="120"/>
      <w:r>
        <w:t>数据库设计</w:t>
      </w:r>
      <w:bookmarkEnd w:id="121"/>
      <w:bookmarkEnd w:id="122"/>
    </w:p>
    <w:p w14:paraId="7FFF33FC" w14:textId="0CFC0ED6" w:rsidR="002448A6" w:rsidRPr="002D4F71" w:rsidRDefault="00444F92" w:rsidP="00AD1C38">
      <w:pPr>
        <w:pStyle w:val="aff"/>
        <w:spacing w:after="0"/>
        <w:ind w:left="0" w:firstLine="480"/>
      </w:pPr>
      <w:r>
        <w:t>本系统将使用</w:t>
      </w:r>
      <w:r w:rsidR="002448A6" w:rsidRPr="00AD1C38">
        <w:t>数据库产品</w:t>
      </w:r>
      <w:r>
        <w:rPr>
          <w:rFonts w:hint="eastAsia"/>
        </w:rPr>
        <w:t>主要以开源产品为主</w:t>
      </w:r>
      <w:r w:rsidR="0000248E">
        <w:rPr>
          <w:rFonts w:hint="eastAsia"/>
        </w:rPr>
        <w:t>，包括</w:t>
      </w:r>
      <w:r w:rsidR="002448A6" w:rsidRPr="00AD1C38">
        <w:t>：</w:t>
      </w:r>
      <w:r w:rsidR="002448A6" w:rsidRPr="00AD1C38">
        <w:t>MySQL</w:t>
      </w:r>
      <w:r w:rsidR="002448A6" w:rsidRPr="00AD1C38">
        <w:t>和</w:t>
      </w:r>
      <w:r w:rsidR="002448A6" w:rsidRPr="00AD1C38">
        <w:t>Mango</w:t>
      </w:r>
      <w:r w:rsidR="003957AC">
        <w:rPr>
          <w:rFonts w:hint="eastAsia"/>
        </w:rPr>
        <w:t xml:space="preserve"> </w:t>
      </w:r>
      <w:r w:rsidR="002448A6" w:rsidRPr="00AD1C38">
        <w:t>DB</w:t>
      </w:r>
      <w:r w:rsidR="002448A6" w:rsidRPr="00AD1C38">
        <w:t>。使用他们的原因：</w:t>
      </w:r>
      <w:r w:rsidR="002448A6" w:rsidRPr="00AD1C38">
        <w:t>1</w:t>
      </w:r>
      <w:r w:rsidR="002448A6" w:rsidRPr="00AD1C38">
        <w:t>、两款产品都是开源产品，无需支付使用费用。</w:t>
      </w:r>
      <w:r w:rsidR="002448A6" w:rsidRPr="00AD1C38">
        <w:t>2</w:t>
      </w:r>
      <w:r w:rsidR="002448A6" w:rsidRPr="00AD1C38">
        <w:t>、</w:t>
      </w:r>
      <w:r w:rsidR="002448A6" w:rsidRPr="00AD1C38">
        <w:t>MySQL</w:t>
      </w:r>
      <w:r w:rsidR="002448A6" w:rsidRPr="00AD1C38">
        <w:t>和</w:t>
      </w:r>
      <w:r w:rsidR="002448A6" w:rsidRPr="00AD1C38">
        <w:t>Mango</w:t>
      </w:r>
      <w:r w:rsidR="003957AC">
        <w:rPr>
          <w:rFonts w:hint="eastAsia"/>
        </w:rPr>
        <w:t xml:space="preserve"> </w:t>
      </w:r>
      <w:r w:rsidR="002448A6" w:rsidRPr="00AD1C38">
        <w:t>DB</w:t>
      </w:r>
      <w:r w:rsidR="002448A6" w:rsidRPr="00AD1C38">
        <w:t>都是目前开源社区使用最多产品之一，支持社区较多。</w:t>
      </w:r>
      <w:r w:rsidR="002448A6" w:rsidRPr="00AD1C38">
        <w:t>3</w:t>
      </w:r>
      <w:r w:rsidR="002448A6" w:rsidRPr="00AD1C38">
        <w:t>、两款产品的高性能、高可用、易扩展等优良特性很好的满足了系统对数据库等要求。根据上一章的设计，本系统需要有</w:t>
      </w:r>
      <w:r w:rsidR="000008C2">
        <w:t>VM</w:t>
      </w:r>
      <w:r w:rsidR="002448A6" w:rsidRPr="00AD1C38">
        <w:t>表、</w:t>
      </w:r>
      <w:r w:rsidR="000008C2">
        <w:t>VM</w:t>
      </w:r>
      <w:r w:rsidR="002448A6" w:rsidRPr="00AD1C38">
        <w:t xml:space="preserve"> Pool</w:t>
      </w:r>
      <w:r w:rsidR="002448A6" w:rsidRPr="00AD1C38">
        <w:t>表、</w:t>
      </w:r>
      <w:r w:rsidR="002448A6" w:rsidRPr="00AD1C38">
        <w:t>permission</w:t>
      </w:r>
      <w:r w:rsidR="002448A6" w:rsidRPr="00AD1C38">
        <w:t>表、</w:t>
      </w:r>
      <w:r w:rsidR="002D05A8">
        <w:rPr>
          <w:rFonts w:hint="eastAsia"/>
        </w:rPr>
        <w:t>template</w:t>
      </w:r>
      <w:r w:rsidR="002448A6" w:rsidRPr="00AD1C38">
        <w:t>表、</w:t>
      </w:r>
      <w:r w:rsidR="002448A6" w:rsidRPr="00AD1C38">
        <w:t>host</w:t>
      </w:r>
      <w:r w:rsidR="002448A6" w:rsidRPr="00AD1C38">
        <w:t>表、</w:t>
      </w:r>
      <w:r w:rsidR="002448A6" w:rsidRPr="00AD1C38">
        <w:t>datacenter</w:t>
      </w:r>
      <w:r w:rsidR="002448A6" w:rsidRPr="00AD1C38">
        <w:t>表、</w:t>
      </w:r>
      <w:r w:rsidR="002448A6" w:rsidRPr="00AD1C38">
        <w:t>disk</w:t>
      </w:r>
      <w:r w:rsidR="002448A6" w:rsidRPr="00AD1C38">
        <w:t>表、</w:t>
      </w:r>
      <w:r w:rsidR="002448A6" w:rsidRPr="00AD1C38">
        <w:t>cluster</w:t>
      </w:r>
      <w:r w:rsidR="002448A6" w:rsidRPr="00AD1C38">
        <w:t>表、</w:t>
      </w:r>
      <w:r w:rsidR="002448A6" w:rsidRPr="00AD1C38">
        <w:t>network</w:t>
      </w:r>
      <w:r w:rsidR="002448A6" w:rsidRPr="00AD1C38">
        <w:t>表、</w:t>
      </w:r>
      <w:r w:rsidR="002448A6" w:rsidRPr="00AD1C38">
        <w:t>groups</w:t>
      </w:r>
      <w:r w:rsidR="002448A6" w:rsidRPr="00AD1C38">
        <w:t>表、</w:t>
      </w:r>
      <w:r w:rsidR="002448A6" w:rsidRPr="00AD1C38">
        <w:t>role</w:t>
      </w:r>
      <w:r w:rsidR="002448A6" w:rsidRPr="00AD1C38">
        <w:t>表、</w:t>
      </w:r>
      <w:r w:rsidR="002448A6" w:rsidRPr="00AD1C38">
        <w:t xml:space="preserve">domain </w:t>
      </w:r>
      <w:r w:rsidR="002448A6" w:rsidRPr="00AD1C38">
        <w:t>根</w:t>
      </w:r>
      <w:r w:rsidR="00CB1D50">
        <w:rPr>
          <w:noProof/>
        </w:rPr>
        <w:lastRenderedPageBreak/>
        <w:drawing>
          <wp:anchor distT="0" distB="0" distL="114300" distR="114300" simplePos="0" relativeHeight="251651072" behindDoc="0" locked="0" layoutInCell="1" allowOverlap="1" wp14:anchorId="1DC094EA" wp14:editId="39563F22">
            <wp:simplePos x="0" y="0"/>
            <wp:positionH relativeFrom="margin">
              <wp:align>left</wp:align>
            </wp:positionH>
            <wp:positionV relativeFrom="paragraph">
              <wp:posOffset>339090</wp:posOffset>
            </wp:positionV>
            <wp:extent cx="5108575" cy="5467350"/>
            <wp:effectExtent l="0" t="0" r="0" b="0"/>
            <wp:wrapTopAndBottom/>
            <wp:docPr id="30" name="officeArt object" descr="../../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esktop/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8575" cy="546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A6" w:rsidRPr="00AD1C38">
        <w:t>据</w:t>
      </w:r>
      <w:r w:rsidR="002448A6" w:rsidRPr="00AD1C38">
        <w:t>RHEV</w:t>
      </w:r>
      <w:r w:rsidR="002D4F71">
        <w:t>虚拟化设计，这些是实体其内部逻辑</w:t>
      </w:r>
      <w:r w:rsidR="002D4F71">
        <w:rPr>
          <w:rFonts w:hint="eastAsia"/>
        </w:rPr>
        <w:t>。</w:t>
      </w:r>
    </w:p>
    <w:p w14:paraId="7C7A4640" w14:textId="2FC7545C" w:rsidR="002D4F71" w:rsidRDefault="002D4F71" w:rsidP="00DD746A">
      <w:pPr>
        <w:pStyle w:val="af2"/>
        <w:ind w:firstLine="420"/>
      </w:pPr>
      <w:bookmarkStart w:id="123" w:name="_Toc471846162"/>
      <w:r>
        <w:rPr>
          <w:rFonts w:hint="eastAsia"/>
        </w:rPr>
        <w:t>图</w:t>
      </w:r>
      <w:r>
        <w:rPr>
          <w:rFonts w:hint="eastAsia"/>
        </w:rPr>
        <w:t>4.2</w:t>
      </w:r>
      <w:r>
        <w:t xml:space="preserve"> </w:t>
      </w:r>
      <w:r>
        <w:rPr>
          <w:rFonts w:hint="eastAsia"/>
        </w:rPr>
        <w:t>各实体</w:t>
      </w:r>
      <w:r w:rsidR="0069553B">
        <w:rPr>
          <w:rFonts w:hint="eastAsia"/>
        </w:rPr>
        <w:t>之间联系</w:t>
      </w:r>
      <w:bookmarkEnd w:id="123"/>
    </w:p>
    <w:p w14:paraId="79E60141" w14:textId="5E59850F" w:rsidR="002448A6" w:rsidRPr="00AD1C38" w:rsidRDefault="002448A6" w:rsidP="00AD1C38">
      <w:pPr>
        <w:pStyle w:val="aff"/>
        <w:spacing w:after="0"/>
        <w:ind w:left="0" w:firstLine="480"/>
      </w:pPr>
      <w:r w:rsidRPr="00AD1C38">
        <w:t>图中关系每个</w:t>
      </w:r>
      <w:r w:rsidR="000008C2">
        <w:t>VM</w:t>
      </w:r>
      <w:r w:rsidRPr="00AD1C38">
        <w:t>可以附加多个磁盘，每个附加磁盘只能为一个</w:t>
      </w:r>
      <w:r w:rsidR="000008C2">
        <w:t>VM</w:t>
      </w:r>
      <w:r w:rsidRPr="00AD1C38">
        <w:t>提供服务。每个</w:t>
      </w:r>
      <w:r w:rsidR="000008C2">
        <w:t>VM</w:t>
      </w:r>
      <w:r w:rsidR="009A47D5">
        <w:rPr>
          <w:rFonts w:hint="eastAsia"/>
        </w:rPr>
        <w:t>只能隶属于</w:t>
      </w:r>
      <w:r w:rsidR="00463488">
        <w:t>一个</w:t>
      </w:r>
      <w:r w:rsidR="00463488">
        <w:rPr>
          <w:rFonts w:hint="eastAsia"/>
        </w:rPr>
        <w:t>主机</w:t>
      </w:r>
      <w:r w:rsidR="00E168E7">
        <w:t>中，每个</w:t>
      </w:r>
      <w:r w:rsidR="00E168E7">
        <w:rPr>
          <w:rFonts w:hint="eastAsia"/>
        </w:rPr>
        <w:t>主机</w:t>
      </w:r>
      <w:r w:rsidRPr="00AD1C38">
        <w:t>容纳多个</w:t>
      </w:r>
      <w:r w:rsidR="000008C2">
        <w:t>VM</w:t>
      </w:r>
      <w:r w:rsidRPr="00AD1C38">
        <w:t>。</w:t>
      </w:r>
      <w:r w:rsidR="0011011C">
        <w:rPr>
          <w:rFonts w:hint="eastAsia"/>
        </w:rPr>
        <w:t>一个主机隶属于一个集群，一个集群包含多个主机。</w:t>
      </w:r>
      <w:r w:rsidRPr="00AD1C38">
        <w:t>每个</w:t>
      </w:r>
      <w:r w:rsidR="000008C2">
        <w:t>VM</w:t>
      </w:r>
      <w:r w:rsidRPr="00AD1C38">
        <w:t>都是根据一个</w:t>
      </w:r>
      <w:r w:rsidR="00A33F3D">
        <w:t>模板</w:t>
      </w:r>
      <w:r w:rsidRPr="00AD1C38">
        <w:t>进行创建的，一个</w:t>
      </w:r>
      <w:r w:rsidR="00A33F3D">
        <w:t>模板</w:t>
      </w:r>
      <w:r w:rsidRPr="00AD1C38">
        <w:t>可以创建多个</w:t>
      </w:r>
      <w:r w:rsidR="000008C2">
        <w:t>VM</w:t>
      </w:r>
      <w:r w:rsidRPr="00AD1C38">
        <w:t>。</w:t>
      </w:r>
      <w:r w:rsidR="000008C2">
        <w:t>VM</w:t>
      </w:r>
      <w:r w:rsidRPr="00AD1C38">
        <w:t xml:space="preserve"> Pool</w:t>
      </w:r>
      <w:r w:rsidRPr="00AD1C38">
        <w:t>中只能有个一个</w:t>
      </w:r>
      <w:r w:rsidR="00A33F3D">
        <w:t>模板</w:t>
      </w:r>
      <w:r w:rsidRPr="00AD1C38">
        <w:t>，每个</w:t>
      </w:r>
      <w:r w:rsidR="00A33F3D">
        <w:t>模板</w:t>
      </w:r>
      <w:r w:rsidRPr="00AD1C38">
        <w:t>可以属于不同的</w:t>
      </w:r>
      <w:r w:rsidR="000008C2">
        <w:t>VM</w:t>
      </w:r>
      <w:r w:rsidRPr="00AD1C38">
        <w:t xml:space="preserve"> Pool</w:t>
      </w:r>
      <w:r w:rsidRPr="00AD1C38">
        <w:t>。一个</w:t>
      </w:r>
      <w:r w:rsidRPr="00AD1C38">
        <w:t>role</w:t>
      </w:r>
      <w:r w:rsidR="00A25CB8">
        <w:t>可以有多个权限，</w:t>
      </w:r>
      <w:r w:rsidR="00A25CB8">
        <w:rPr>
          <w:rFonts w:hint="eastAsia"/>
        </w:rPr>
        <w:t>每个</w:t>
      </w:r>
      <w:r w:rsidRPr="00AD1C38">
        <w:t>权限可以分配给多个</w:t>
      </w:r>
      <w:r w:rsidRPr="00AD1C38">
        <w:t>role</w:t>
      </w:r>
      <w:r w:rsidRPr="00AD1C38">
        <w:t>。一个组里可以有多个用户。一个用户可以在多个域中，每个域中也有多个用户。每个</w:t>
      </w:r>
      <w:r w:rsidRPr="00AD1C38">
        <w:t>host</w:t>
      </w:r>
      <w:r w:rsidR="00A25CB8">
        <w:t>有多个域，每个域也</w:t>
      </w:r>
      <w:r w:rsidR="00A25CB8">
        <w:rPr>
          <w:rFonts w:hint="eastAsia"/>
        </w:rPr>
        <w:t>包含</w:t>
      </w:r>
      <w:r w:rsidRPr="00AD1C38">
        <w:t>多个</w:t>
      </w:r>
      <w:r w:rsidRPr="00AD1C38">
        <w:t>host</w:t>
      </w:r>
      <w:r w:rsidR="00073713">
        <w:t>。</w:t>
      </w:r>
      <w:r w:rsidRPr="00AD1C38">
        <w:t>每个集群和逻辑网络只能在一个</w:t>
      </w:r>
      <w:r w:rsidRPr="00AD1C38">
        <w:t>datacenter</w:t>
      </w:r>
      <w:r w:rsidRPr="00AD1C38">
        <w:t>中。</w:t>
      </w:r>
    </w:p>
    <w:p w14:paraId="07CB0C22" w14:textId="779E7D13" w:rsidR="002448A6" w:rsidRPr="00AD1C38" w:rsidRDefault="00CB1D50" w:rsidP="00AD1C38">
      <w:pPr>
        <w:pStyle w:val="aff"/>
        <w:spacing w:after="0"/>
        <w:ind w:left="0" w:firstLine="480"/>
      </w:pPr>
      <w:r>
        <w:rPr>
          <w:noProof/>
        </w:rPr>
        <w:lastRenderedPageBreak/>
        <w:drawing>
          <wp:anchor distT="0" distB="0" distL="114300" distR="114300" simplePos="0" relativeHeight="251652096" behindDoc="0" locked="0" layoutInCell="1" allowOverlap="1" wp14:anchorId="0B1D6B49" wp14:editId="55DCD881">
            <wp:simplePos x="0" y="0"/>
            <wp:positionH relativeFrom="margin">
              <wp:align>left</wp:align>
            </wp:positionH>
            <wp:positionV relativeFrom="paragraph">
              <wp:posOffset>502920</wp:posOffset>
            </wp:positionV>
            <wp:extent cx="5123180" cy="5372100"/>
            <wp:effectExtent l="0" t="0" r="1270" b="0"/>
            <wp:wrapTopAndBottom/>
            <wp:docPr id="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3180" cy="537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46F2">
        <w:rPr>
          <w:rFonts w:hint="eastAsia"/>
        </w:rPr>
        <w:t>以</w:t>
      </w:r>
      <w:r w:rsidR="00B646F2">
        <w:t>外健</w:t>
      </w:r>
      <w:r w:rsidR="00B646F2">
        <w:rPr>
          <w:rFonts w:hint="eastAsia"/>
        </w:rPr>
        <w:t>连接</w:t>
      </w:r>
      <w:r w:rsidR="002448A6" w:rsidRPr="00AD1C38">
        <w:t>来表示各表之间的逻辑关系。以上中的表是</w:t>
      </w:r>
      <w:r w:rsidR="002448A6" w:rsidRPr="00AD1C38">
        <w:t>RHEV</w:t>
      </w:r>
      <w:r w:rsidR="002448A6" w:rsidRPr="00AD1C38">
        <w:t>中基本的表，它们分别代表</w:t>
      </w:r>
      <w:r w:rsidR="002448A6" w:rsidRPr="00AD1C38">
        <w:t>RHEV</w:t>
      </w:r>
      <w:r w:rsidR="002448A6" w:rsidRPr="00AD1C38">
        <w:t>中的不同的实例，同时又代表</w:t>
      </w:r>
      <w:r w:rsidR="002448A6" w:rsidRPr="00AD1C38">
        <w:t>RHEV</w:t>
      </w:r>
      <w:r w:rsidR="002448A6" w:rsidRPr="00AD1C38">
        <w:t>中不同的资源。</w:t>
      </w:r>
    </w:p>
    <w:p w14:paraId="139D2F06" w14:textId="5FBD2E1A" w:rsidR="002448A6" w:rsidRPr="00AD1C38" w:rsidRDefault="002D4F71" w:rsidP="00DD746A">
      <w:pPr>
        <w:pStyle w:val="af2"/>
        <w:ind w:firstLine="420"/>
      </w:pPr>
      <w:bookmarkStart w:id="124" w:name="_Toc471846163"/>
      <w:r>
        <w:rPr>
          <w:rFonts w:hint="eastAsia"/>
        </w:rPr>
        <w:t>图</w:t>
      </w:r>
      <w:r>
        <w:rPr>
          <w:rFonts w:hint="eastAsia"/>
        </w:rPr>
        <w:t>4.3</w:t>
      </w:r>
      <w:r>
        <w:t xml:space="preserve"> </w:t>
      </w:r>
      <w:r w:rsidR="00800D59">
        <w:rPr>
          <w:rFonts w:hint="eastAsia"/>
        </w:rPr>
        <w:t>各</w:t>
      </w:r>
      <w:r>
        <w:rPr>
          <w:rFonts w:hint="eastAsia"/>
        </w:rPr>
        <w:t>任务</w:t>
      </w:r>
      <w:r w:rsidR="00800D59">
        <w:rPr>
          <w:rFonts w:hint="eastAsia"/>
        </w:rPr>
        <w:t>之间</w:t>
      </w:r>
      <w:r>
        <w:rPr>
          <w:rFonts w:hint="eastAsia"/>
        </w:rPr>
        <w:t>的联系</w:t>
      </w:r>
      <w:bookmarkEnd w:id="124"/>
    </w:p>
    <w:p w14:paraId="1021B547" w14:textId="77777777" w:rsidR="002448A6" w:rsidRPr="00AD1C38" w:rsidRDefault="002448A6" w:rsidP="00AD1C38">
      <w:pPr>
        <w:pStyle w:val="aff"/>
        <w:spacing w:after="0"/>
        <w:ind w:left="0" w:firstLine="480"/>
      </w:pPr>
      <w:r w:rsidRPr="00AD1C38">
        <w:t>根据本自动化管理系统中不同业务逻辑，用户的每次请求，本自动化管理系统都将为其建立一个任务，以下图中不同的任务表代表不同类型的任务，其内部逻辑</w:t>
      </w:r>
    </w:p>
    <w:p w14:paraId="78340BD4" w14:textId="0B0F1D09" w:rsidR="002448A6" w:rsidRPr="00AD1C38" w:rsidRDefault="002448A6" w:rsidP="00AD1C38">
      <w:pPr>
        <w:pStyle w:val="aff"/>
        <w:spacing w:after="0"/>
        <w:ind w:left="0" w:firstLine="480"/>
      </w:pPr>
      <w:r w:rsidRPr="00AD1C38">
        <w:t>VDI_ENTRIES </w:t>
      </w:r>
      <w:r w:rsidRPr="00AD1C38">
        <w:t>记录执行将要执行的任务。调度进程将选择其中的记录传回后端</w:t>
      </w:r>
      <w:r w:rsidR="00DB4159">
        <w:t>Job Quartz</w:t>
      </w:r>
      <w:r w:rsidRPr="00AD1C38">
        <w:t>进行执行。</w:t>
      </w:r>
    </w:p>
    <w:p w14:paraId="7FB6B634" w14:textId="75C4C2A1" w:rsidR="002448A6" w:rsidRPr="00AD1C38" w:rsidRDefault="002448A6" w:rsidP="00AD1C38">
      <w:pPr>
        <w:pStyle w:val="aff"/>
        <w:spacing w:after="0"/>
        <w:ind w:left="0" w:firstLine="480"/>
      </w:pPr>
      <w:r w:rsidRPr="00AD1C38">
        <w:t>VDI_DARACENTER_DETAILS</w:t>
      </w:r>
      <w:r w:rsidR="0070137D">
        <w:rPr>
          <w:rFonts w:hint="eastAsia"/>
        </w:rPr>
        <w:t>表</w:t>
      </w:r>
      <w:r w:rsidRPr="00AD1C38">
        <w:t>记录</w:t>
      </w:r>
      <w:r w:rsidR="0070137D">
        <w:rPr>
          <w:rFonts w:hint="eastAsia"/>
        </w:rPr>
        <w:t>在每次</w:t>
      </w:r>
      <w:r w:rsidR="0070137D">
        <w:t>任务执行</w:t>
      </w:r>
      <w:r w:rsidR="0070137D">
        <w:rPr>
          <w:rFonts w:hint="eastAsia"/>
        </w:rPr>
        <w:t>后等数据中心</w:t>
      </w:r>
      <w:r w:rsidR="00B5095E">
        <w:rPr>
          <w:rFonts w:hint="eastAsia"/>
        </w:rPr>
        <w:t>的</w:t>
      </w:r>
      <w:r w:rsidR="00D24837">
        <w:t>变化</w:t>
      </w:r>
      <w:r w:rsidR="003236A4">
        <w:t>，</w:t>
      </w:r>
      <w:r w:rsidR="003236A4">
        <w:rPr>
          <w:rFonts w:hint="eastAsia"/>
        </w:rPr>
        <w:t>并记录当前数据中心的数量和状态等信息。</w:t>
      </w:r>
    </w:p>
    <w:p w14:paraId="1F78E234" w14:textId="3EF89E19" w:rsidR="002448A6" w:rsidRPr="00AD1C38" w:rsidRDefault="002448A6" w:rsidP="00AD1C38">
      <w:pPr>
        <w:pStyle w:val="aff"/>
        <w:spacing w:after="0"/>
        <w:ind w:left="0" w:firstLine="480"/>
      </w:pPr>
      <w:r w:rsidRPr="00AD1C38">
        <w:t>VDI_</w:t>
      </w:r>
      <w:r w:rsidR="000008C2">
        <w:t>VM</w:t>
      </w:r>
      <w:r w:rsidRPr="00AD1C38">
        <w:t>_DETAILS</w:t>
      </w:r>
      <w:r w:rsidRPr="00AD1C38">
        <w:t>记录创建</w:t>
      </w:r>
      <w:r w:rsidR="000008C2">
        <w:t>VM</w:t>
      </w:r>
      <w:r w:rsidRPr="00AD1C38">
        <w:t>的任务</w:t>
      </w:r>
      <w:r w:rsidR="00A67044">
        <w:rPr>
          <w:rFonts w:hint="eastAsia"/>
        </w:rPr>
        <w:t>或修改</w:t>
      </w:r>
      <w:r w:rsidR="000008C2">
        <w:t>VM</w:t>
      </w:r>
      <w:r w:rsidR="00A67044">
        <w:rPr>
          <w:rFonts w:hint="eastAsia"/>
        </w:rPr>
        <w:t>信息的任务</w:t>
      </w:r>
      <w:r w:rsidR="00A67044">
        <w:t>，任务执行</w:t>
      </w:r>
      <w:r w:rsidRPr="00AD1C38">
        <w:t>之后，</w:t>
      </w:r>
      <w:r w:rsidR="00DB4159">
        <w:t>Job Quartz</w:t>
      </w:r>
      <w:r w:rsidR="007B79CB">
        <w:t>将根据该任务记录的主键（即字段</w:t>
      </w:r>
      <w:r w:rsidR="007B79CB">
        <w:t>TID</w:t>
      </w:r>
      <w:r w:rsidR="007B79CB">
        <w:t>）将执行结果写入该表，</w:t>
      </w:r>
      <w:r w:rsidR="007B79CB">
        <w:lastRenderedPageBreak/>
        <w:t>修改任务的状态值的同时，将执行任务过程中生成的日志文件保存到相应的数据库中。</w:t>
      </w:r>
      <w:r w:rsidRPr="00AD1C38">
        <w:t>。</w:t>
      </w:r>
    </w:p>
    <w:p w14:paraId="7B8A9B5C" w14:textId="78E681F2" w:rsidR="002448A6" w:rsidRPr="00AD1C38" w:rsidRDefault="002448A6" w:rsidP="00AD1C38">
      <w:pPr>
        <w:pStyle w:val="aff"/>
        <w:spacing w:after="0"/>
        <w:ind w:left="0" w:firstLine="480"/>
      </w:pPr>
      <w:r w:rsidRPr="00AD1C38">
        <w:t>VDI_</w:t>
      </w:r>
      <w:r w:rsidR="002D05A8">
        <w:rPr>
          <w:rFonts w:hint="eastAsia"/>
        </w:rPr>
        <w:t>TE</w:t>
      </w:r>
      <w:r w:rsidR="002D05A8">
        <w:t>M</w:t>
      </w:r>
      <w:r w:rsidR="002D05A8">
        <w:rPr>
          <w:rFonts w:hint="eastAsia"/>
        </w:rPr>
        <w:t>PLATE</w:t>
      </w:r>
      <w:r w:rsidRPr="00AD1C38">
        <w:t>_DETAILS</w:t>
      </w:r>
      <w:r w:rsidRPr="00AD1C38">
        <w:t>记录</w:t>
      </w:r>
      <w:r w:rsidR="00432438">
        <w:rPr>
          <w:rFonts w:hint="eastAsia"/>
        </w:rPr>
        <w:t>所有</w:t>
      </w:r>
      <w:r w:rsidRPr="00AD1C38">
        <w:t>创建</w:t>
      </w:r>
      <w:r w:rsidR="00A33F3D">
        <w:t>模板</w:t>
      </w:r>
      <w:r w:rsidR="00432438">
        <w:t>的任务，</w:t>
      </w:r>
      <w:r w:rsidR="00DB4159">
        <w:rPr>
          <w:rFonts w:hint="eastAsia"/>
        </w:rPr>
        <w:t>在所创建的</w:t>
      </w:r>
      <w:r w:rsidRPr="00AD1C38">
        <w:t>任务执行完成之后，</w:t>
      </w:r>
      <w:r w:rsidR="00DB4159">
        <w:t>Job Quartz</w:t>
      </w:r>
      <w:r w:rsidR="007B79CB">
        <w:t>将根据该任务记录的主键（即字段</w:t>
      </w:r>
      <w:r w:rsidR="007B79CB">
        <w:t>TID</w:t>
      </w:r>
      <w:r w:rsidR="007B79CB">
        <w:t>）将执行结果写入该表，修改任务的状态值的同时，将执行任务过程中生成的日志文件保存到相应的数据库中。</w:t>
      </w:r>
      <w:r w:rsidRPr="00AD1C38">
        <w:t>。</w:t>
      </w:r>
    </w:p>
    <w:p w14:paraId="0F771AA7" w14:textId="08445CED" w:rsidR="002448A6" w:rsidRPr="00AD1C38" w:rsidRDefault="002448A6" w:rsidP="00AD1C38">
      <w:pPr>
        <w:pStyle w:val="aff"/>
        <w:spacing w:after="0"/>
        <w:ind w:left="0" w:firstLine="480"/>
      </w:pPr>
      <w:r w:rsidRPr="00AD1C38">
        <w:t>VDI_</w:t>
      </w:r>
      <w:r w:rsidR="000008C2">
        <w:t>VM</w:t>
      </w:r>
      <w:r w:rsidRPr="00AD1C38">
        <w:t xml:space="preserve"> POOL_DETAILS</w:t>
      </w:r>
      <w:r w:rsidRPr="00AD1C38">
        <w:t>记录创建</w:t>
      </w:r>
      <w:r w:rsidR="000008C2">
        <w:t>VM</w:t>
      </w:r>
      <w:r w:rsidRPr="00AD1C38">
        <w:t xml:space="preserve"> Pool</w:t>
      </w:r>
      <w:r w:rsidR="00EC3E06">
        <w:rPr>
          <w:rFonts w:hint="eastAsia"/>
        </w:rPr>
        <w:t>或修改</w:t>
      </w:r>
      <w:r w:rsidR="000008C2">
        <w:t>VM</w:t>
      </w:r>
      <w:r w:rsidR="002B1485">
        <w:rPr>
          <w:rFonts w:hint="eastAsia"/>
        </w:rPr>
        <w:t xml:space="preserve"> Pool</w:t>
      </w:r>
      <w:r w:rsidRPr="00AD1C38">
        <w:t>的任务，每次任务执行完成之后，</w:t>
      </w:r>
      <w:r w:rsidR="00DB4159">
        <w:t>Job Quartz</w:t>
      </w:r>
      <w:r w:rsidR="007B79CB">
        <w:t>将根据该任务记录的主键（即字段</w:t>
      </w:r>
      <w:r w:rsidR="007B79CB">
        <w:t>TID</w:t>
      </w:r>
      <w:r w:rsidR="007B79CB">
        <w:t>）将执行结果写入该表，修改任务的状态值的同时，将执行任务过程中生成的日志文件保存到相应的数据库中。</w:t>
      </w:r>
      <w:r w:rsidRPr="00AD1C38">
        <w:t>。</w:t>
      </w:r>
    </w:p>
    <w:p w14:paraId="67462074" w14:textId="37B3873F" w:rsidR="002448A6" w:rsidRDefault="000008C2" w:rsidP="00AD1C38">
      <w:pPr>
        <w:pStyle w:val="aff"/>
        <w:spacing w:after="0"/>
        <w:ind w:left="0" w:firstLine="480"/>
      </w:pPr>
      <w:r>
        <w:t>VM</w:t>
      </w:r>
      <w:r w:rsidR="002448A6" w:rsidRPr="00AD1C38">
        <w:t>存储当前</w:t>
      </w:r>
      <w:r w:rsidR="002448A6" w:rsidRPr="00AD1C38">
        <w:t>RHEV</w:t>
      </w:r>
      <w:r w:rsidR="002448A6" w:rsidRPr="00AD1C38">
        <w:t>中所有</w:t>
      </w:r>
      <w:r>
        <w:t>VM</w:t>
      </w:r>
      <w:r w:rsidR="002448A6" w:rsidRPr="00AD1C38">
        <w:t>的信息。每个</w:t>
      </w:r>
      <w:r w:rsidR="007E0E05">
        <w:rPr>
          <w:rFonts w:hint="eastAsia"/>
        </w:rPr>
        <w:t>vm</w:t>
      </w:r>
      <w:r w:rsidR="002448A6" w:rsidRPr="00AD1C38">
        <w:t>id</w:t>
      </w:r>
      <w:r w:rsidR="002448A6" w:rsidRPr="00AD1C38">
        <w:t>和</w:t>
      </w:r>
      <w:r w:rsidR="002448A6" w:rsidRPr="00AD1C38">
        <w:t>name</w:t>
      </w:r>
      <w:r w:rsidR="002448A6" w:rsidRPr="00AD1C38">
        <w:t>唯一表示一个</w:t>
      </w:r>
      <w:r>
        <w:t>VM</w:t>
      </w:r>
      <w:r w:rsidR="002448A6" w:rsidRPr="00AD1C38">
        <w:t>。其中</w:t>
      </w:r>
      <w:r>
        <w:t>VM</w:t>
      </w:r>
      <w:r w:rsidR="002448A6" w:rsidRPr="00AD1C38">
        <w:t>的配置信息也将存储在此表中。</w:t>
      </w:r>
      <w:r w:rsidR="002D05A8">
        <w:rPr>
          <w:rFonts w:hint="eastAsia"/>
        </w:rPr>
        <w:t>t</w:t>
      </w:r>
      <w:r w:rsidR="002D05A8">
        <w:t>emplate</w:t>
      </w:r>
      <w:r w:rsidR="002448A6" w:rsidRPr="00AD1C38">
        <w:t xml:space="preserve">id </w:t>
      </w:r>
      <w:r w:rsidR="002448A6" w:rsidRPr="00AD1C38">
        <w:t>和</w:t>
      </w:r>
      <w:r w:rsidR="002448A6" w:rsidRPr="00AD1C38">
        <w:t>clusterid</w:t>
      </w:r>
      <w:r w:rsidR="002448A6" w:rsidRPr="00AD1C38">
        <w:t>分别表示</w:t>
      </w:r>
      <w:r>
        <w:t>VM</w:t>
      </w:r>
      <w:r w:rsidR="002448A6" w:rsidRPr="00AD1C38">
        <w:t>使用的</w:t>
      </w:r>
      <w:r w:rsidR="00A33F3D">
        <w:t>模板</w:t>
      </w:r>
      <w:r w:rsidR="002448A6" w:rsidRPr="00AD1C38">
        <w:t>和</w:t>
      </w:r>
      <w:r w:rsidR="002448A6" w:rsidRPr="00AD1C38">
        <w:t>cluster</w:t>
      </w:r>
      <w:r w:rsidR="002448A6" w:rsidRPr="00AD1C38">
        <w:t>。由于真实的</w:t>
      </w:r>
      <w:r>
        <w:t>VM</w:t>
      </w:r>
      <w:r w:rsidR="002448A6" w:rsidRPr="00AD1C38">
        <w:t>中要涉及图形协议、视频类型、外设使用策略、显示器数量等等较多配置，本论文中做了取舍，只在</w:t>
      </w:r>
      <w:r>
        <w:t>VM</w:t>
      </w:r>
      <w:r w:rsidR="002448A6" w:rsidRPr="00AD1C38">
        <w:t>表中设置了较为重要的字段，其他未涉及字段因为与本论文业务关系不大并为在本论文体现</w:t>
      </w:r>
    </w:p>
    <w:p w14:paraId="0857ED4B" w14:textId="350C69D8" w:rsidR="00EB3E5C" w:rsidRPr="00AD1C38" w:rsidRDefault="00EB3E5C" w:rsidP="00612BC8">
      <w:pPr>
        <w:pStyle w:val="aff4"/>
        <w:ind w:firstLine="420"/>
      </w:pPr>
      <w:bookmarkStart w:id="125" w:name="_Toc471846184"/>
      <w:r>
        <w:rPr>
          <w:rFonts w:hint="eastAsia"/>
        </w:rPr>
        <w:t>表</w:t>
      </w:r>
      <w:r>
        <w:rPr>
          <w:rFonts w:hint="eastAsia"/>
        </w:rPr>
        <w:t>4.1</w:t>
      </w:r>
      <w:r>
        <w:t xml:space="preserve"> </w:t>
      </w:r>
      <w:r w:rsidR="000008C2">
        <w:t>VM</w:t>
      </w:r>
      <w:r>
        <w:t xml:space="preserve"> </w:t>
      </w:r>
      <w:r>
        <w:rPr>
          <w:rFonts w:hint="eastAsia"/>
        </w:rPr>
        <w:t>表结构</w:t>
      </w:r>
      <w:bookmarkEnd w:id="125"/>
    </w:p>
    <w:tbl>
      <w:tblPr>
        <w:tblW w:w="5000" w:type="pct"/>
        <w:tblBorders>
          <w:top w:val="single" w:sz="4" w:space="0" w:color="7F7F7F"/>
          <w:bottom w:val="single" w:sz="4" w:space="0" w:color="7F7F7F"/>
        </w:tblBorders>
        <w:tblLook w:val="04A0" w:firstRow="1" w:lastRow="0" w:firstColumn="1" w:lastColumn="0" w:noHBand="0" w:noVBand="1"/>
      </w:tblPr>
      <w:tblGrid>
        <w:gridCol w:w="2516"/>
        <w:gridCol w:w="1937"/>
        <w:gridCol w:w="1102"/>
        <w:gridCol w:w="1832"/>
        <w:gridCol w:w="1003"/>
      </w:tblGrid>
      <w:tr w:rsidR="002448A6" w:rsidRPr="00AD1C38" w14:paraId="3C43D770" w14:textId="77777777" w:rsidTr="00F55B97">
        <w:trPr>
          <w:trHeight w:val="360"/>
        </w:trPr>
        <w:tc>
          <w:tcPr>
            <w:tcW w:w="1499" w:type="pct"/>
            <w:tcBorders>
              <w:bottom w:val="single" w:sz="4" w:space="0" w:color="7F7F7F"/>
            </w:tcBorders>
            <w:shd w:val="clear" w:color="auto" w:fill="auto"/>
          </w:tcPr>
          <w:p w14:paraId="3036FFFC" w14:textId="0141E3D9" w:rsidR="002448A6" w:rsidRPr="00C452DE" w:rsidRDefault="00EA2567" w:rsidP="00C452DE">
            <w:pPr>
              <w:pStyle w:val="aff"/>
              <w:pBdr>
                <w:top w:val="nil"/>
                <w:left w:val="nil"/>
                <w:bottom w:val="nil"/>
                <w:right w:val="nil"/>
                <w:between w:val="nil"/>
                <w:bar w:val="nil"/>
              </w:pBdr>
              <w:spacing w:after="0"/>
              <w:ind w:left="0" w:firstLine="482"/>
              <w:rPr>
                <w:b/>
                <w:bCs/>
              </w:rPr>
            </w:pPr>
            <w:r>
              <w:rPr>
                <w:rFonts w:hint="eastAsia"/>
                <w:b/>
                <w:bCs/>
              </w:rPr>
              <w:t>字</w:t>
            </w:r>
            <w:r w:rsidRPr="00C452DE">
              <w:rPr>
                <w:b/>
                <w:bCs/>
              </w:rPr>
              <w:t>段名</w:t>
            </w:r>
            <w:r>
              <w:rPr>
                <w:rFonts w:hint="eastAsia"/>
                <w:b/>
                <w:bCs/>
              </w:rPr>
              <w:t>称</w:t>
            </w:r>
          </w:p>
        </w:tc>
        <w:tc>
          <w:tcPr>
            <w:tcW w:w="1154" w:type="pct"/>
            <w:tcBorders>
              <w:bottom w:val="single" w:sz="4" w:space="0" w:color="7F7F7F"/>
            </w:tcBorders>
            <w:shd w:val="clear" w:color="auto" w:fill="auto"/>
          </w:tcPr>
          <w:p w14:paraId="490720B1"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数据类型</w:t>
            </w:r>
          </w:p>
        </w:tc>
        <w:tc>
          <w:tcPr>
            <w:tcW w:w="657" w:type="pct"/>
            <w:tcBorders>
              <w:bottom w:val="single" w:sz="4" w:space="0" w:color="7F7F7F"/>
            </w:tcBorders>
            <w:shd w:val="clear" w:color="auto" w:fill="auto"/>
          </w:tcPr>
          <w:p w14:paraId="317DFE58" w14:textId="77777777" w:rsidR="002448A6" w:rsidRPr="00C452DE" w:rsidRDefault="002448A6" w:rsidP="00D549AB">
            <w:pPr>
              <w:pStyle w:val="aff"/>
              <w:pBdr>
                <w:top w:val="nil"/>
                <w:left w:val="nil"/>
                <w:bottom w:val="nil"/>
                <w:right w:val="nil"/>
                <w:between w:val="nil"/>
                <w:bar w:val="nil"/>
              </w:pBdr>
              <w:spacing w:after="0"/>
              <w:ind w:left="0"/>
              <w:rPr>
                <w:b/>
                <w:bCs/>
              </w:rPr>
            </w:pPr>
            <w:r w:rsidRPr="00C452DE">
              <w:rPr>
                <w:b/>
                <w:bCs/>
              </w:rPr>
              <w:t>是否允许非空</w:t>
            </w:r>
          </w:p>
        </w:tc>
        <w:tc>
          <w:tcPr>
            <w:tcW w:w="1092" w:type="pct"/>
            <w:tcBorders>
              <w:bottom w:val="single" w:sz="4" w:space="0" w:color="7F7F7F"/>
            </w:tcBorders>
            <w:shd w:val="clear" w:color="auto" w:fill="auto"/>
          </w:tcPr>
          <w:p w14:paraId="499339DB"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字段描述</w:t>
            </w:r>
          </w:p>
        </w:tc>
        <w:tc>
          <w:tcPr>
            <w:tcW w:w="598" w:type="pct"/>
            <w:tcBorders>
              <w:bottom w:val="single" w:sz="4" w:space="0" w:color="7F7F7F"/>
            </w:tcBorders>
            <w:shd w:val="clear" w:color="auto" w:fill="auto"/>
          </w:tcPr>
          <w:p w14:paraId="301F4FC4" w14:textId="77777777" w:rsidR="002448A6" w:rsidRPr="00C452DE" w:rsidRDefault="002448A6" w:rsidP="00D549AB">
            <w:pPr>
              <w:pStyle w:val="aff"/>
              <w:pBdr>
                <w:top w:val="nil"/>
                <w:left w:val="nil"/>
                <w:bottom w:val="nil"/>
                <w:right w:val="nil"/>
                <w:between w:val="nil"/>
                <w:bar w:val="nil"/>
              </w:pBdr>
              <w:spacing w:after="0"/>
              <w:ind w:left="0"/>
              <w:rPr>
                <w:b/>
                <w:bCs/>
              </w:rPr>
            </w:pPr>
            <w:r w:rsidRPr="00C452DE">
              <w:rPr>
                <w:b/>
                <w:bCs/>
              </w:rPr>
              <w:t>规则</w:t>
            </w:r>
          </w:p>
        </w:tc>
      </w:tr>
      <w:tr w:rsidR="002448A6" w:rsidRPr="00AD1C38" w14:paraId="6CAA9AD7" w14:textId="77777777" w:rsidTr="00F55B97">
        <w:trPr>
          <w:trHeight w:val="290"/>
        </w:trPr>
        <w:tc>
          <w:tcPr>
            <w:tcW w:w="1499" w:type="pct"/>
            <w:tcBorders>
              <w:top w:val="single" w:sz="4" w:space="0" w:color="7F7F7F"/>
              <w:bottom w:val="single" w:sz="4" w:space="0" w:color="7F7F7F"/>
            </w:tcBorders>
            <w:shd w:val="clear" w:color="auto" w:fill="auto"/>
          </w:tcPr>
          <w:p w14:paraId="11ACB73C" w14:textId="5FB70D4A" w:rsidR="002448A6" w:rsidRPr="00C452DE" w:rsidRDefault="000008C2" w:rsidP="00C452DE">
            <w:pPr>
              <w:pStyle w:val="aff"/>
              <w:pBdr>
                <w:top w:val="nil"/>
                <w:left w:val="nil"/>
                <w:bottom w:val="nil"/>
                <w:right w:val="nil"/>
                <w:between w:val="nil"/>
                <w:bar w:val="nil"/>
              </w:pBdr>
              <w:spacing w:after="0"/>
              <w:ind w:left="0" w:firstLine="482"/>
              <w:rPr>
                <w:b/>
                <w:bCs/>
              </w:rPr>
            </w:pPr>
            <w:r>
              <w:rPr>
                <w:b/>
                <w:bCs/>
              </w:rPr>
              <w:t>VM</w:t>
            </w:r>
            <w:r w:rsidR="002448A6" w:rsidRPr="00C452DE">
              <w:rPr>
                <w:b/>
                <w:bCs/>
              </w:rPr>
              <w:t>id</w:t>
            </w:r>
          </w:p>
        </w:tc>
        <w:tc>
          <w:tcPr>
            <w:tcW w:w="1154" w:type="pct"/>
            <w:tcBorders>
              <w:top w:val="single" w:sz="4" w:space="0" w:color="7F7F7F"/>
              <w:bottom w:val="single" w:sz="4" w:space="0" w:color="7F7F7F"/>
            </w:tcBorders>
            <w:shd w:val="clear" w:color="auto" w:fill="auto"/>
          </w:tcPr>
          <w:p w14:paraId="29FE4094"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657" w:type="pct"/>
            <w:tcBorders>
              <w:top w:val="single" w:sz="4" w:space="0" w:color="7F7F7F"/>
              <w:bottom w:val="single" w:sz="4" w:space="0" w:color="7F7F7F"/>
            </w:tcBorders>
            <w:shd w:val="clear" w:color="auto" w:fill="auto"/>
          </w:tcPr>
          <w:p w14:paraId="1A00480F"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17D91635"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598" w:type="pct"/>
            <w:tcBorders>
              <w:top w:val="single" w:sz="4" w:space="0" w:color="7F7F7F"/>
              <w:bottom w:val="single" w:sz="4" w:space="0" w:color="7F7F7F"/>
            </w:tcBorders>
            <w:shd w:val="clear" w:color="auto" w:fill="auto"/>
          </w:tcPr>
          <w:p w14:paraId="7E35AFEA"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44427B65" w14:textId="77777777" w:rsidTr="00F55B97">
        <w:trPr>
          <w:trHeight w:val="340"/>
        </w:trPr>
        <w:tc>
          <w:tcPr>
            <w:tcW w:w="1499" w:type="pct"/>
            <w:shd w:val="clear" w:color="auto" w:fill="auto"/>
          </w:tcPr>
          <w:p w14:paraId="68032D9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name</w:t>
            </w:r>
          </w:p>
        </w:tc>
        <w:tc>
          <w:tcPr>
            <w:tcW w:w="1154" w:type="pct"/>
            <w:shd w:val="clear" w:color="auto" w:fill="auto"/>
          </w:tcPr>
          <w:p w14:paraId="5CF964C1"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shd w:val="clear" w:color="auto" w:fill="auto"/>
          </w:tcPr>
          <w:p w14:paraId="669B2AF6" w14:textId="77777777" w:rsidR="002448A6" w:rsidRPr="00C452DE" w:rsidRDefault="002448A6" w:rsidP="00C452DE">
            <w:pPr>
              <w:pStyle w:val="aff"/>
              <w:pBdr>
                <w:top w:val="nil"/>
                <w:left w:val="nil"/>
                <w:bottom w:val="nil"/>
                <w:right w:val="nil"/>
                <w:between w:val="nil"/>
                <w:bar w:val="nil"/>
              </w:pBdr>
              <w:spacing w:after="0"/>
              <w:ind w:left="0" w:firstLine="480"/>
            </w:pPr>
            <w:r w:rsidRPr="00C452DE">
              <w:t>N</w:t>
            </w:r>
          </w:p>
        </w:tc>
        <w:tc>
          <w:tcPr>
            <w:tcW w:w="1092" w:type="pct"/>
            <w:shd w:val="clear" w:color="auto" w:fill="auto"/>
          </w:tcPr>
          <w:p w14:paraId="69CBF9F4" w14:textId="77777777" w:rsidR="002448A6" w:rsidRPr="00C452DE" w:rsidRDefault="002448A6" w:rsidP="00D549AB">
            <w:pPr>
              <w:pStyle w:val="aff"/>
              <w:pBdr>
                <w:top w:val="nil"/>
                <w:left w:val="nil"/>
                <w:bottom w:val="nil"/>
                <w:right w:val="nil"/>
                <w:between w:val="nil"/>
                <w:bar w:val="nil"/>
              </w:pBdr>
              <w:spacing w:after="0"/>
              <w:ind w:left="0"/>
            </w:pPr>
            <w:r w:rsidRPr="00C452DE">
              <w:t>虚拟机名称</w:t>
            </w:r>
          </w:p>
        </w:tc>
        <w:tc>
          <w:tcPr>
            <w:tcW w:w="598" w:type="pct"/>
            <w:shd w:val="clear" w:color="auto" w:fill="auto"/>
          </w:tcPr>
          <w:p w14:paraId="5140F6A2" w14:textId="77777777" w:rsidR="002448A6" w:rsidRPr="00C452DE" w:rsidRDefault="002448A6" w:rsidP="00D549AB">
            <w:pPr>
              <w:pStyle w:val="aff"/>
              <w:pBdr>
                <w:top w:val="nil"/>
                <w:left w:val="nil"/>
                <w:bottom w:val="nil"/>
                <w:right w:val="nil"/>
                <w:between w:val="nil"/>
                <w:bar w:val="nil"/>
              </w:pBdr>
              <w:spacing w:after="0"/>
              <w:ind w:left="0"/>
            </w:pPr>
            <w:r w:rsidRPr="00C452DE">
              <w:t>主键</w:t>
            </w:r>
          </w:p>
        </w:tc>
      </w:tr>
      <w:tr w:rsidR="002448A6" w:rsidRPr="00AD1C38" w14:paraId="13A530BD" w14:textId="77777777" w:rsidTr="00F55B97">
        <w:trPr>
          <w:trHeight w:val="340"/>
        </w:trPr>
        <w:tc>
          <w:tcPr>
            <w:tcW w:w="1499" w:type="pct"/>
            <w:tcBorders>
              <w:top w:val="single" w:sz="4" w:space="0" w:color="7F7F7F"/>
              <w:bottom w:val="single" w:sz="4" w:space="0" w:color="7F7F7F"/>
            </w:tcBorders>
            <w:shd w:val="clear" w:color="auto" w:fill="auto"/>
          </w:tcPr>
          <w:p w14:paraId="4584A3A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clusterid</w:t>
            </w:r>
          </w:p>
        </w:tc>
        <w:tc>
          <w:tcPr>
            <w:tcW w:w="1154" w:type="pct"/>
            <w:tcBorders>
              <w:top w:val="single" w:sz="4" w:space="0" w:color="7F7F7F"/>
              <w:bottom w:val="single" w:sz="4" w:space="0" w:color="7F7F7F"/>
            </w:tcBorders>
            <w:shd w:val="clear" w:color="auto" w:fill="auto"/>
          </w:tcPr>
          <w:p w14:paraId="0C877FA9"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657" w:type="pct"/>
            <w:tcBorders>
              <w:top w:val="single" w:sz="4" w:space="0" w:color="7F7F7F"/>
              <w:bottom w:val="single" w:sz="4" w:space="0" w:color="7F7F7F"/>
            </w:tcBorders>
            <w:shd w:val="clear" w:color="auto" w:fill="auto"/>
          </w:tcPr>
          <w:p w14:paraId="45393423"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3E91EFF7" w14:textId="77777777" w:rsidR="002448A6" w:rsidRPr="00C452DE" w:rsidRDefault="002448A6" w:rsidP="00D549AB">
            <w:pPr>
              <w:pStyle w:val="aff"/>
              <w:pBdr>
                <w:top w:val="nil"/>
                <w:left w:val="nil"/>
                <w:bottom w:val="nil"/>
                <w:right w:val="nil"/>
                <w:between w:val="nil"/>
                <w:bar w:val="nil"/>
              </w:pBdr>
              <w:spacing w:after="0"/>
              <w:ind w:left="0"/>
            </w:pPr>
            <w:r w:rsidRPr="00C452DE">
              <w:t>cluster</w:t>
            </w:r>
            <w:r w:rsidRPr="00C452DE">
              <w:t>主键</w:t>
            </w:r>
          </w:p>
        </w:tc>
        <w:tc>
          <w:tcPr>
            <w:tcW w:w="598" w:type="pct"/>
            <w:tcBorders>
              <w:top w:val="single" w:sz="4" w:space="0" w:color="7F7F7F"/>
              <w:bottom w:val="single" w:sz="4" w:space="0" w:color="7F7F7F"/>
            </w:tcBorders>
            <w:shd w:val="clear" w:color="auto" w:fill="auto"/>
          </w:tcPr>
          <w:p w14:paraId="7FAFBAFB" w14:textId="77777777" w:rsidR="002448A6" w:rsidRPr="00C452DE" w:rsidRDefault="002448A6" w:rsidP="00D549AB">
            <w:pPr>
              <w:pStyle w:val="aff"/>
              <w:pBdr>
                <w:top w:val="nil"/>
                <w:left w:val="nil"/>
                <w:bottom w:val="nil"/>
                <w:right w:val="nil"/>
                <w:between w:val="nil"/>
                <w:bar w:val="nil"/>
              </w:pBdr>
              <w:spacing w:after="0"/>
              <w:ind w:left="0"/>
            </w:pPr>
            <w:r w:rsidRPr="00C452DE">
              <w:t>外健</w:t>
            </w:r>
          </w:p>
        </w:tc>
      </w:tr>
      <w:tr w:rsidR="002448A6" w:rsidRPr="00AD1C38" w14:paraId="3FBFDE9A" w14:textId="77777777" w:rsidTr="00F55B97">
        <w:trPr>
          <w:trHeight w:val="384"/>
        </w:trPr>
        <w:tc>
          <w:tcPr>
            <w:tcW w:w="1499" w:type="pct"/>
            <w:shd w:val="clear" w:color="auto" w:fill="auto"/>
          </w:tcPr>
          <w:p w14:paraId="434B7862" w14:textId="2B56043E" w:rsidR="002448A6" w:rsidRPr="00C452DE" w:rsidRDefault="002D05A8" w:rsidP="00C452DE">
            <w:pPr>
              <w:pStyle w:val="aff"/>
              <w:pBdr>
                <w:top w:val="nil"/>
                <w:left w:val="nil"/>
                <w:bottom w:val="nil"/>
                <w:right w:val="nil"/>
                <w:between w:val="nil"/>
                <w:bar w:val="nil"/>
              </w:pBdr>
              <w:spacing w:after="0"/>
              <w:ind w:left="0" w:firstLine="482"/>
              <w:rPr>
                <w:b/>
                <w:bCs/>
              </w:rPr>
            </w:pPr>
            <w:r>
              <w:rPr>
                <w:rFonts w:hint="eastAsia"/>
                <w:b/>
                <w:bCs/>
              </w:rPr>
              <w:t>t</w:t>
            </w:r>
            <w:r>
              <w:rPr>
                <w:b/>
                <w:bCs/>
              </w:rPr>
              <w:t>emplate</w:t>
            </w:r>
            <w:r w:rsidR="002448A6" w:rsidRPr="00C452DE">
              <w:rPr>
                <w:b/>
                <w:bCs/>
              </w:rPr>
              <w:t>id</w:t>
            </w:r>
          </w:p>
        </w:tc>
        <w:tc>
          <w:tcPr>
            <w:tcW w:w="1154" w:type="pct"/>
            <w:shd w:val="clear" w:color="auto" w:fill="auto"/>
          </w:tcPr>
          <w:p w14:paraId="41562A82"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657" w:type="pct"/>
            <w:shd w:val="clear" w:color="auto" w:fill="auto"/>
          </w:tcPr>
          <w:p w14:paraId="21A98E14"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00BC485F" w14:textId="4DBEDDB9" w:rsidR="002448A6" w:rsidRPr="00C452DE" w:rsidRDefault="00A33F3D" w:rsidP="00D549AB">
            <w:pPr>
              <w:pStyle w:val="aff"/>
              <w:pBdr>
                <w:top w:val="nil"/>
                <w:left w:val="nil"/>
                <w:bottom w:val="nil"/>
                <w:right w:val="nil"/>
                <w:between w:val="nil"/>
                <w:bar w:val="nil"/>
              </w:pBdr>
              <w:spacing w:after="0"/>
              <w:ind w:left="0"/>
            </w:pPr>
            <w:r>
              <w:rPr>
                <w:rFonts w:hint="eastAsia"/>
              </w:rPr>
              <w:t>模板</w:t>
            </w:r>
            <w:r w:rsidR="002448A6" w:rsidRPr="00C452DE">
              <w:t>表主键</w:t>
            </w:r>
          </w:p>
        </w:tc>
        <w:tc>
          <w:tcPr>
            <w:tcW w:w="598" w:type="pct"/>
            <w:shd w:val="clear" w:color="auto" w:fill="auto"/>
          </w:tcPr>
          <w:p w14:paraId="52311357" w14:textId="77777777" w:rsidR="002448A6" w:rsidRPr="00C452DE" w:rsidRDefault="002448A6" w:rsidP="00D549AB">
            <w:pPr>
              <w:pStyle w:val="aff"/>
              <w:pBdr>
                <w:top w:val="nil"/>
                <w:left w:val="nil"/>
                <w:bottom w:val="nil"/>
                <w:right w:val="nil"/>
                <w:between w:val="nil"/>
                <w:bar w:val="nil"/>
              </w:pBdr>
              <w:spacing w:after="0"/>
              <w:ind w:left="0"/>
            </w:pPr>
            <w:r w:rsidRPr="00C452DE">
              <w:t>外健</w:t>
            </w:r>
          </w:p>
        </w:tc>
      </w:tr>
      <w:tr w:rsidR="002448A6" w:rsidRPr="00AD1C38" w14:paraId="5933338F" w14:textId="77777777" w:rsidTr="00F55B97">
        <w:trPr>
          <w:trHeight w:val="340"/>
        </w:trPr>
        <w:tc>
          <w:tcPr>
            <w:tcW w:w="1499" w:type="pct"/>
            <w:tcBorders>
              <w:top w:val="single" w:sz="4" w:space="0" w:color="7F7F7F"/>
              <w:bottom w:val="single" w:sz="4" w:space="0" w:color="7F7F7F"/>
            </w:tcBorders>
            <w:shd w:val="clear" w:color="auto" w:fill="auto"/>
          </w:tcPr>
          <w:p w14:paraId="3ECB91C3"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omainid</w:t>
            </w:r>
          </w:p>
        </w:tc>
        <w:tc>
          <w:tcPr>
            <w:tcW w:w="1154" w:type="pct"/>
            <w:tcBorders>
              <w:top w:val="single" w:sz="4" w:space="0" w:color="7F7F7F"/>
              <w:bottom w:val="single" w:sz="4" w:space="0" w:color="7F7F7F"/>
            </w:tcBorders>
            <w:shd w:val="clear" w:color="auto" w:fill="auto"/>
          </w:tcPr>
          <w:p w14:paraId="22A3BB2F"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657" w:type="pct"/>
            <w:tcBorders>
              <w:top w:val="single" w:sz="4" w:space="0" w:color="7F7F7F"/>
              <w:bottom w:val="single" w:sz="4" w:space="0" w:color="7F7F7F"/>
            </w:tcBorders>
            <w:shd w:val="clear" w:color="auto" w:fill="auto"/>
          </w:tcPr>
          <w:p w14:paraId="7E50CFA4"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7D3AB10C" w14:textId="77777777" w:rsidR="002448A6" w:rsidRPr="00C452DE" w:rsidRDefault="002448A6" w:rsidP="00D549AB">
            <w:pPr>
              <w:pStyle w:val="aff"/>
              <w:pBdr>
                <w:top w:val="nil"/>
                <w:left w:val="nil"/>
                <w:bottom w:val="nil"/>
                <w:right w:val="nil"/>
                <w:between w:val="nil"/>
                <w:bar w:val="nil"/>
              </w:pBdr>
              <w:spacing w:after="0"/>
              <w:ind w:left="0"/>
            </w:pPr>
            <w:r w:rsidRPr="00C452DE">
              <w:t>domian</w:t>
            </w:r>
            <w:r w:rsidRPr="00C452DE">
              <w:t>表主键</w:t>
            </w:r>
          </w:p>
        </w:tc>
        <w:tc>
          <w:tcPr>
            <w:tcW w:w="598" w:type="pct"/>
            <w:tcBorders>
              <w:top w:val="single" w:sz="4" w:space="0" w:color="7F7F7F"/>
              <w:bottom w:val="single" w:sz="4" w:space="0" w:color="7F7F7F"/>
            </w:tcBorders>
            <w:shd w:val="clear" w:color="auto" w:fill="auto"/>
          </w:tcPr>
          <w:p w14:paraId="4FA71DE8" w14:textId="77777777" w:rsidR="002448A6" w:rsidRPr="00C452DE" w:rsidRDefault="002448A6" w:rsidP="00D549AB">
            <w:pPr>
              <w:pStyle w:val="aff"/>
              <w:pBdr>
                <w:top w:val="nil"/>
                <w:left w:val="nil"/>
                <w:bottom w:val="nil"/>
                <w:right w:val="nil"/>
                <w:between w:val="nil"/>
                <w:bar w:val="nil"/>
              </w:pBdr>
              <w:spacing w:after="0"/>
              <w:ind w:left="0"/>
            </w:pPr>
            <w:r w:rsidRPr="00C452DE">
              <w:t>外健</w:t>
            </w:r>
          </w:p>
        </w:tc>
      </w:tr>
      <w:tr w:rsidR="002448A6" w:rsidRPr="00AD1C38" w14:paraId="24B777B2" w14:textId="77777777" w:rsidTr="00F55B97">
        <w:trPr>
          <w:trHeight w:val="360"/>
        </w:trPr>
        <w:tc>
          <w:tcPr>
            <w:tcW w:w="1499" w:type="pct"/>
            <w:shd w:val="clear" w:color="auto" w:fill="auto"/>
          </w:tcPr>
          <w:p w14:paraId="1C4DCC78"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diskid</w:t>
            </w:r>
          </w:p>
        </w:tc>
        <w:tc>
          <w:tcPr>
            <w:tcW w:w="1154" w:type="pct"/>
            <w:shd w:val="clear" w:color="auto" w:fill="auto"/>
          </w:tcPr>
          <w:p w14:paraId="6FA9D110"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657" w:type="pct"/>
            <w:shd w:val="clear" w:color="auto" w:fill="auto"/>
          </w:tcPr>
          <w:p w14:paraId="60C638D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2F805F69" w14:textId="77777777" w:rsidR="002448A6" w:rsidRPr="00C452DE" w:rsidRDefault="002448A6" w:rsidP="00D549AB">
            <w:pPr>
              <w:pStyle w:val="aff"/>
              <w:pBdr>
                <w:top w:val="nil"/>
                <w:left w:val="nil"/>
                <w:bottom w:val="nil"/>
                <w:right w:val="nil"/>
                <w:between w:val="nil"/>
                <w:bar w:val="nil"/>
              </w:pBdr>
              <w:spacing w:after="0"/>
              <w:ind w:left="0"/>
            </w:pPr>
            <w:r w:rsidRPr="00C452DE">
              <w:t xml:space="preserve">disk </w:t>
            </w:r>
            <w:r w:rsidRPr="00C452DE">
              <w:t>表主键</w:t>
            </w:r>
          </w:p>
        </w:tc>
        <w:tc>
          <w:tcPr>
            <w:tcW w:w="598" w:type="pct"/>
            <w:shd w:val="clear" w:color="auto" w:fill="auto"/>
          </w:tcPr>
          <w:p w14:paraId="6AD912E9" w14:textId="77777777" w:rsidR="002448A6" w:rsidRPr="00C452DE" w:rsidRDefault="002448A6" w:rsidP="00D549AB">
            <w:pPr>
              <w:pStyle w:val="aff"/>
              <w:pBdr>
                <w:top w:val="nil"/>
                <w:left w:val="nil"/>
                <w:bottom w:val="nil"/>
                <w:right w:val="nil"/>
                <w:between w:val="nil"/>
                <w:bar w:val="nil"/>
              </w:pBdr>
              <w:spacing w:after="0"/>
              <w:ind w:left="0"/>
            </w:pPr>
            <w:r w:rsidRPr="00C452DE">
              <w:t>外健</w:t>
            </w:r>
          </w:p>
        </w:tc>
      </w:tr>
      <w:tr w:rsidR="002448A6" w:rsidRPr="00AD1C38" w14:paraId="7EE58A36" w14:textId="77777777" w:rsidTr="00F55B97">
        <w:trPr>
          <w:trHeight w:val="340"/>
        </w:trPr>
        <w:tc>
          <w:tcPr>
            <w:tcW w:w="1499" w:type="pct"/>
            <w:tcBorders>
              <w:top w:val="single" w:sz="4" w:space="0" w:color="7F7F7F"/>
              <w:bottom w:val="single" w:sz="4" w:space="0" w:color="7F7F7F"/>
            </w:tcBorders>
            <w:shd w:val="clear" w:color="auto" w:fill="auto"/>
          </w:tcPr>
          <w:p w14:paraId="2D77B5A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ipAddress</w:t>
            </w:r>
          </w:p>
        </w:tc>
        <w:tc>
          <w:tcPr>
            <w:tcW w:w="1154" w:type="pct"/>
            <w:tcBorders>
              <w:top w:val="single" w:sz="4" w:space="0" w:color="7F7F7F"/>
              <w:bottom w:val="single" w:sz="4" w:space="0" w:color="7F7F7F"/>
            </w:tcBorders>
            <w:shd w:val="clear" w:color="auto" w:fill="auto"/>
          </w:tcPr>
          <w:p w14:paraId="648117F7"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tcBorders>
              <w:top w:val="single" w:sz="4" w:space="0" w:color="7F7F7F"/>
              <w:bottom w:val="single" w:sz="4" w:space="0" w:color="7F7F7F"/>
            </w:tcBorders>
            <w:shd w:val="clear" w:color="auto" w:fill="auto"/>
          </w:tcPr>
          <w:p w14:paraId="47815D6F"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48EA4B15" w14:textId="77777777" w:rsidR="002448A6" w:rsidRPr="00C452DE" w:rsidRDefault="002448A6" w:rsidP="00D549AB">
            <w:pPr>
              <w:pStyle w:val="aff"/>
              <w:pBdr>
                <w:top w:val="nil"/>
                <w:left w:val="nil"/>
                <w:bottom w:val="nil"/>
                <w:right w:val="nil"/>
                <w:between w:val="nil"/>
                <w:bar w:val="nil"/>
              </w:pBdr>
              <w:spacing w:after="0"/>
              <w:ind w:left="0"/>
            </w:pPr>
            <w:r w:rsidRPr="00C452DE">
              <w:t>虚拟机</w:t>
            </w:r>
            <w:r w:rsidRPr="00C452DE">
              <w:t>ip</w:t>
            </w:r>
            <w:r w:rsidRPr="00C452DE">
              <w:t>地址</w:t>
            </w:r>
          </w:p>
        </w:tc>
        <w:tc>
          <w:tcPr>
            <w:tcW w:w="598" w:type="pct"/>
            <w:tcBorders>
              <w:top w:val="single" w:sz="4" w:space="0" w:color="7F7F7F"/>
              <w:bottom w:val="single" w:sz="4" w:space="0" w:color="7F7F7F"/>
            </w:tcBorders>
            <w:shd w:val="clear" w:color="auto" w:fill="auto"/>
          </w:tcPr>
          <w:p w14:paraId="5F4F43B6"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20A4552F" w14:textId="77777777" w:rsidTr="00F55B97">
        <w:trPr>
          <w:trHeight w:val="564"/>
        </w:trPr>
        <w:tc>
          <w:tcPr>
            <w:tcW w:w="1499" w:type="pct"/>
            <w:shd w:val="clear" w:color="auto" w:fill="auto"/>
          </w:tcPr>
          <w:p w14:paraId="46F42570"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osKernel</w:t>
            </w:r>
          </w:p>
        </w:tc>
        <w:tc>
          <w:tcPr>
            <w:tcW w:w="1154" w:type="pct"/>
            <w:shd w:val="clear" w:color="auto" w:fill="auto"/>
          </w:tcPr>
          <w:p w14:paraId="1F4D2237"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shd w:val="clear" w:color="auto" w:fill="auto"/>
          </w:tcPr>
          <w:p w14:paraId="6D265A5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73659F70" w14:textId="77777777" w:rsidR="002448A6" w:rsidRPr="00C452DE" w:rsidRDefault="002448A6" w:rsidP="00D549AB">
            <w:pPr>
              <w:pStyle w:val="aff"/>
              <w:pBdr>
                <w:top w:val="nil"/>
                <w:left w:val="nil"/>
                <w:bottom w:val="nil"/>
                <w:right w:val="nil"/>
                <w:between w:val="nil"/>
                <w:bar w:val="nil"/>
              </w:pBdr>
              <w:spacing w:after="0"/>
              <w:ind w:left="0"/>
            </w:pPr>
            <w:r w:rsidRPr="00C452DE">
              <w:t>操作系统内核</w:t>
            </w:r>
          </w:p>
        </w:tc>
        <w:tc>
          <w:tcPr>
            <w:tcW w:w="598" w:type="pct"/>
            <w:shd w:val="clear" w:color="auto" w:fill="auto"/>
          </w:tcPr>
          <w:p w14:paraId="1CA27D0E"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3F66047D" w14:textId="77777777" w:rsidTr="00F55B97">
        <w:trPr>
          <w:trHeight w:val="430"/>
        </w:trPr>
        <w:tc>
          <w:tcPr>
            <w:tcW w:w="1499" w:type="pct"/>
            <w:tcBorders>
              <w:top w:val="single" w:sz="4" w:space="0" w:color="7F7F7F"/>
              <w:bottom w:val="single" w:sz="4" w:space="0" w:color="7F7F7F"/>
            </w:tcBorders>
            <w:shd w:val="clear" w:color="auto" w:fill="auto"/>
          </w:tcPr>
          <w:p w14:paraId="5B64B068"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osType</w:t>
            </w:r>
          </w:p>
        </w:tc>
        <w:tc>
          <w:tcPr>
            <w:tcW w:w="1154" w:type="pct"/>
            <w:tcBorders>
              <w:top w:val="single" w:sz="4" w:space="0" w:color="7F7F7F"/>
              <w:bottom w:val="single" w:sz="4" w:space="0" w:color="7F7F7F"/>
            </w:tcBorders>
            <w:shd w:val="clear" w:color="auto" w:fill="auto"/>
          </w:tcPr>
          <w:p w14:paraId="40D078CC"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tcBorders>
              <w:top w:val="single" w:sz="4" w:space="0" w:color="7F7F7F"/>
              <w:bottom w:val="single" w:sz="4" w:space="0" w:color="7F7F7F"/>
            </w:tcBorders>
            <w:shd w:val="clear" w:color="auto" w:fill="auto"/>
          </w:tcPr>
          <w:p w14:paraId="18B6FCFC"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3F13FEFA" w14:textId="77777777" w:rsidR="002448A6" w:rsidRPr="00C452DE" w:rsidRDefault="002448A6" w:rsidP="00D549AB">
            <w:pPr>
              <w:pStyle w:val="aff"/>
              <w:pBdr>
                <w:top w:val="nil"/>
                <w:left w:val="nil"/>
                <w:bottom w:val="nil"/>
                <w:right w:val="nil"/>
                <w:between w:val="nil"/>
                <w:bar w:val="nil"/>
              </w:pBdr>
              <w:spacing w:after="0"/>
              <w:ind w:left="0"/>
            </w:pPr>
            <w:r w:rsidRPr="00C452DE">
              <w:t>操作系统类型</w:t>
            </w:r>
          </w:p>
        </w:tc>
        <w:tc>
          <w:tcPr>
            <w:tcW w:w="598" w:type="pct"/>
            <w:tcBorders>
              <w:top w:val="single" w:sz="4" w:space="0" w:color="7F7F7F"/>
              <w:bottom w:val="single" w:sz="4" w:space="0" w:color="7F7F7F"/>
            </w:tcBorders>
            <w:shd w:val="clear" w:color="auto" w:fill="auto"/>
          </w:tcPr>
          <w:p w14:paraId="7D2995D5"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68118518" w14:textId="77777777" w:rsidTr="00F55B97">
        <w:trPr>
          <w:trHeight w:val="422"/>
        </w:trPr>
        <w:tc>
          <w:tcPr>
            <w:tcW w:w="1499" w:type="pct"/>
            <w:shd w:val="clear" w:color="auto" w:fill="auto"/>
          </w:tcPr>
          <w:p w14:paraId="47C70FD8"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oscmdline</w:t>
            </w:r>
          </w:p>
        </w:tc>
        <w:tc>
          <w:tcPr>
            <w:tcW w:w="1154" w:type="pct"/>
            <w:shd w:val="clear" w:color="auto" w:fill="auto"/>
          </w:tcPr>
          <w:p w14:paraId="3AB7A28B"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shd w:val="clear" w:color="auto" w:fill="auto"/>
          </w:tcPr>
          <w:p w14:paraId="31E37681"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7E45FBB1" w14:textId="77777777" w:rsidR="002448A6" w:rsidRPr="00C452DE" w:rsidRDefault="002448A6" w:rsidP="00D549AB">
            <w:pPr>
              <w:pStyle w:val="aff"/>
              <w:pBdr>
                <w:top w:val="nil"/>
                <w:left w:val="nil"/>
                <w:bottom w:val="nil"/>
                <w:right w:val="nil"/>
                <w:between w:val="nil"/>
                <w:bar w:val="nil"/>
              </w:pBdr>
              <w:spacing w:after="0"/>
              <w:ind w:left="0"/>
            </w:pPr>
            <w:r w:rsidRPr="00C452DE">
              <w:t>命令行模式</w:t>
            </w:r>
          </w:p>
        </w:tc>
        <w:tc>
          <w:tcPr>
            <w:tcW w:w="598" w:type="pct"/>
            <w:shd w:val="clear" w:color="auto" w:fill="auto"/>
          </w:tcPr>
          <w:p w14:paraId="5DD5A46B"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488A9A1C" w14:textId="77777777" w:rsidTr="00F55B97">
        <w:trPr>
          <w:trHeight w:val="399"/>
        </w:trPr>
        <w:tc>
          <w:tcPr>
            <w:tcW w:w="1499" w:type="pct"/>
            <w:tcBorders>
              <w:top w:val="single" w:sz="4" w:space="0" w:color="7F7F7F"/>
              <w:bottom w:val="single" w:sz="4" w:space="0" w:color="7F7F7F"/>
            </w:tcBorders>
            <w:shd w:val="clear" w:color="auto" w:fill="auto"/>
          </w:tcPr>
          <w:p w14:paraId="032BDCF6"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fqdn</w:t>
            </w:r>
          </w:p>
        </w:tc>
        <w:tc>
          <w:tcPr>
            <w:tcW w:w="1154" w:type="pct"/>
            <w:tcBorders>
              <w:top w:val="single" w:sz="4" w:space="0" w:color="7F7F7F"/>
              <w:bottom w:val="single" w:sz="4" w:space="0" w:color="7F7F7F"/>
            </w:tcBorders>
            <w:shd w:val="clear" w:color="auto" w:fill="auto"/>
          </w:tcPr>
          <w:p w14:paraId="44C88AC8"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657" w:type="pct"/>
            <w:tcBorders>
              <w:top w:val="single" w:sz="4" w:space="0" w:color="7F7F7F"/>
              <w:bottom w:val="single" w:sz="4" w:space="0" w:color="7F7F7F"/>
            </w:tcBorders>
            <w:shd w:val="clear" w:color="auto" w:fill="auto"/>
          </w:tcPr>
          <w:p w14:paraId="5C80E416"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57BB1122" w14:textId="77777777" w:rsidR="002448A6" w:rsidRPr="00C452DE" w:rsidRDefault="002448A6" w:rsidP="00D549AB">
            <w:pPr>
              <w:pStyle w:val="aff"/>
              <w:pBdr>
                <w:top w:val="nil"/>
                <w:left w:val="nil"/>
                <w:bottom w:val="nil"/>
                <w:right w:val="nil"/>
                <w:between w:val="nil"/>
                <w:bar w:val="nil"/>
              </w:pBdr>
              <w:spacing w:after="0"/>
              <w:ind w:left="0"/>
            </w:pPr>
            <w:r w:rsidRPr="00C452DE">
              <w:t>完全合格域名</w:t>
            </w:r>
          </w:p>
        </w:tc>
        <w:tc>
          <w:tcPr>
            <w:tcW w:w="598" w:type="pct"/>
            <w:tcBorders>
              <w:top w:val="single" w:sz="4" w:space="0" w:color="7F7F7F"/>
              <w:bottom w:val="single" w:sz="4" w:space="0" w:color="7F7F7F"/>
            </w:tcBorders>
            <w:shd w:val="clear" w:color="auto" w:fill="auto"/>
          </w:tcPr>
          <w:p w14:paraId="3E8D29D5"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1C55C682" w14:textId="77777777" w:rsidTr="00F55B97">
        <w:trPr>
          <w:trHeight w:val="479"/>
        </w:trPr>
        <w:tc>
          <w:tcPr>
            <w:tcW w:w="1499" w:type="pct"/>
            <w:shd w:val="clear" w:color="auto" w:fill="auto"/>
          </w:tcPr>
          <w:p w14:paraId="0846F3D3"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memory</w:t>
            </w:r>
          </w:p>
        </w:tc>
        <w:tc>
          <w:tcPr>
            <w:tcW w:w="1154" w:type="pct"/>
            <w:shd w:val="clear" w:color="auto" w:fill="auto"/>
          </w:tcPr>
          <w:p w14:paraId="25049C5A" w14:textId="77777777" w:rsidR="002448A6" w:rsidRPr="00C452DE" w:rsidRDefault="002448A6" w:rsidP="00C452DE">
            <w:pPr>
              <w:pStyle w:val="aff"/>
              <w:pBdr>
                <w:top w:val="nil"/>
                <w:left w:val="nil"/>
                <w:bottom w:val="nil"/>
                <w:right w:val="nil"/>
                <w:between w:val="nil"/>
                <w:bar w:val="nil"/>
              </w:pBdr>
              <w:spacing w:after="0"/>
              <w:ind w:left="0" w:firstLine="480"/>
            </w:pPr>
            <w:r w:rsidRPr="00C452DE">
              <w:t>double</w:t>
            </w:r>
          </w:p>
        </w:tc>
        <w:tc>
          <w:tcPr>
            <w:tcW w:w="657" w:type="pct"/>
            <w:shd w:val="clear" w:color="auto" w:fill="auto"/>
          </w:tcPr>
          <w:p w14:paraId="3CEEF31A"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35F0EE15" w14:textId="77777777" w:rsidR="002448A6" w:rsidRPr="00C452DE" w:rsidRDefault="002448A6" w:rsidP="00D549AB">
            <w:pPr>
              <w:pStyle w:val="aff"/>
              <w:pBdr>
                <w:top w:val="nil"/>
                <w:left w:val="nil"/>
                <w:bottom w:val="nil"/>
                <w:right w:val="nil"/>
                <w:between w:val="nil"/>
                <w:bar w:val="nil"/>
              </w:pBdr>
              <w:spacing w:after="0"/>
              <w:ind w:left="0"/>
            </w:pPr>
            <w:r w:rsidRPr="00C452DE">
              <w:t>占用内存大小</w:t>
            </w:r>
          </w:p>
        </w:tc>
        <w:tc>
          <w:tcPr>
            <w:tcW w:w="598" w:type="pct"/>
            <w:shd w:val="clear" w:color="auto" w:fill="auto"/>
          </w:tcPr>
          <w:p w14:paraId="76EA79F6"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11E4E587" w14:textId="77777777" w:rsidTr="00F55B97">
        <w:trPr>
          <w:trHeight w:val="498"/>
        </w:trPr>
        <w:tc>
          <w:tcPr>
            <w:tcW w:w="1499" w:type="pct"/>
            <w:tcBorders>
              <w:top w:val="single" w:sz="4" w:space="0" w:color="7F7F7F"/>
              <w:bottom w:val="single" w:sz="4" w:space="0" w:color="7F7F7F"/>
            </w:tcBorders>
            <w:shd w:val="clear" w:color="auto" w:fill="auto"/>
          </w:tcPr>
          <w:p w14:paraId="21AD31AF"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cpuTopologyCore</w:t>
            </w:r>
          </w:p>
        </w:tc>
        <w:tc>
          <w:tcPr>
            <w:tcW w:w="1154" w:type="pct"/>
            <w:tcBorders>
              <w:top w:val="single" w:sz="4" w:space="0" w:color="7F7F7F"/>
              <w:bottom w:val="single" w:sz="4" w:space="0" w:color="7F7F7F"/>
            </w:tcBorders>
            <w:shd w:val="clear" w:color="auto" w:fill="auto"/>
          </w:tcPr>
          <w:p w14:paraId="0C57D2DB" w14:textId="77777777" w:rsidR="002448A6" w:rsidRPr="00C452DE" w:rsidRDefault="002448A6" w:rsidP="00C452DE">
            <w:pPr>
              <w:pStyle w:val="aff"/>
              <w:pBdr>
                <w:top w:val="nil"/>
                <w:left w:val="nil"/>
                <w:bottom w:val="nil"/>
                <w:right w:val="nil"/>
                <w:between w:val="nil"/>
                <w:bar w:val="nil"/>
              </w:pBdr>
              <w:spacing w:after="0"/>
              <w:ind w:left="0" w:firstLine="480"/>
            </w:pPr>
            <w:r w:rsidRPr="00C452DE">
              <w:t>int</w:t>
            </w:r>
          </w:p>
        </w:tc>
        <w:tc>
          <w:tcPr>
            <w:tcW w:w="657" w:type="pct"/>
            <w:tcBorders>
              <w:top w:val="single" w:sz="4" w:space="0" w:color="7F7F7F"/>
              <w:bottom w:val="single" w:sz="4" w:space="0" w:color="7F7F7F"/>
            </w:tcBorders>
            <w:shd w:val="clear" w:color="auto" w:fill="auto"/>
          </w:tcPr>
          <w:p w14:paraId="2040CB97"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tcBorders>
              <w:top w:val="single" w:sz="4" w:space="0" w:color="7F7F7F"/>
              <w:bottom w:val="single" w:sz="4" w:space="0" w:color="7F7F7F"/>
            </w:tcBorders>
            <w:shd w:val="clear" w:color="auto" w:fill="auto"/>
          </w:tcPr>
          <w:p w14:paraId="70CF23E3" w14:textId="77777777" w:rsidR="002448A6" w:rsidRPr="00C452DE" w:rsidRDefault="002448A6" w:rsidP="00D549AB">
            <w:pPr>
              <w:pStyle w:val="aff"/>
              <w:pBdr>
                <w:top w:val="nil"/>
                <w:left w:val="nil"/>
                <w:bottom w:val="nil"/>
                <w:right w:val="nil"/>
                <w:between w:val="nil"/>
                <w:bar w:val="nil"/>
              </w:pBdr>
              <w:spacing w:after="0"/>
              <w:ind w:left="0"/>
            </w:pPr>
            <w:r w:rsidRPr="00C452DE">
              <w:t>分配</w:t>
            </w:r>
            <w:r w:rsidRPr="00C452DE">
              <w:rPr>
                <w:u w:val="single"/>
              </w:rPr>
              <w:t>cpu</w:t>
            </w:r>
            <w:r w:rsidRPr="00C452DE">
              <w:t>核心数</w:t>
            </w:r>
          </w:p>
        </w:tc>
        <w:tc>
          <w:tcPr>
            <w:tcW w:w="598" w:type="pct"/>
            <w:tcBorders>
              <w:top w:val="single" w:sz="4" w:space="0" w:color="7F7F7F"/>
              <w:bottom w:val="single" w:sz="4" w:space="0" w:color="7F7F7F"/>
            </w:tcBorders>
            <w:shd w:val="clear" w:color="auto" w:fill="auto"/>
          </w:tcPr>
          <w:p w14:paraId="55A0B8F8"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AD1C38" w14:paraId="1F69C682" w14:textId="77777777" w:rsidTr="00F55B97">
        <w:trPr>
          <w:trHeight w:val="350"/>
        </w:trPr>
        <w:tc>
          <w:tcPr>
            <w:tcW w:w="1499" w:type="pct"/>
            <w:shd w:val="clear" w:color="auto" w:fill="auto"/>
          </w:tcPr>
          <w:p w14:paraId="154620F2"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decription</w:t>
            </w:r>
          </w:p>
        </w:tc>
        <w:tc>
          <w:tcPr>
            <w:tcW w:w="1154" w:type="pct"/>
            <w:shd w:val="clear" w:color="auto" w:fill="auto"/>
          </w:tcPr>
          <w:p w14:paraId="3E6AA088"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varchar(200)</w:t>
            </w:r>
          </w:p>
        </w:tc>
        <w:tc>
          <w:tcPr>
            <w:tcW w:w="657" w:type="pct"/>
            <w:shd w:val="clear" w:color="auto" w:fill="auto"/>
          </w:tcPr>
          <w:p w14:paraId="1B9D593A"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92" w:type="pct"/>
            <w:shd w:val="clear" w:color="auto" w:fill="auto"/>
          </w:tcPr>
          <w:p w14:paraId="7E74B50C" w14:textId="00485ED0" w:rsidR="002448A6" w:rsidRPr="00C452DE" w:rsidRDefault="000008C2" w:rsidP="00D549AB">
            <w:pPr>
              <w:pStyle w:val="aff"/>
              <w:pBdr>
                <w:top w:val="nil"/>
                <w:left w:val="nil"/>
                <w:bottom w:val="nil"/>
                <w:right w:val="nil"/>
                <w:between w:val="nil"/>
                <w:bar w:val="nil"/>
              </w:pBdr>
              <w:spacing w:after="0"/>
              <w:ind w:left="0"/>
            </w:pPr>
            <w:r>
              <w:t>VM</w:t>
            </w:r>
            <w:r w:rsidR="002448A6" w:rsidRPr="00C452DE">
              <w:t>等描述</w:t>
            </w:r>
          </w:p>
        </w:tc>
        <w:tc>
          <w:tcPr>
            <w:tcW w:w="598" w:type="pct"/>
            <w:shd w:val="clear" w:color="auto" w:fill="auto"/>
          </w:tcPr>
          <w:p w14:paraId="5E52894A" w14:textId="77777777" w:rsidR="002448A6" w:rsidRPr="00C452DE" w:rsidRDefault="002448A6" w:rsidP="00C452DE">
            <w:pPr>
              <w:pStyle w:val="aff"/>
              <w:pBdr>
                <w:top w:val="nil"/>
                <w:left w:val="nil"/>
                <w:bottom w:val="nil"/>
                <w:right w:val="nil"/>
                <w:between w:val="nil"/>
                <w:bar w:val="nil"/>
              </w:pBdr>
              <w:spacing w:after="0"/>
              <w:ind w:left="0" w:firstLine="480"/>
            </w:pPr>
          </w:p>
        </w:tc>
      </w:tr>
    </w:tbl>
    <w:p w14:paraId="0E427B41" w14:textId="77777777" w:rsidR="00F55B97" w:rsidRDefault="00F55B97" w:rsidP="00612BC8">
      <w:pPr>
        <w:pStyle w:val="aff4"/>
        <w:ind w:firstLine="420"/>
      </w:pPr>
      <w:bookmarkStart w:id="126" w:name="_Toc471846185"/>
    </w:p>
    <w:p w14:paraId="277F269C" w14:textId="77777777" w:rsidR="00F55B97" w:rsidRDefault="00F55B97" w:rsidP="00612BC8">
      <w:pPr>
        <w:pStyle w:val="aff4"/>
        <w:ind w:firstLine="420"/>
      </w:pPr>
    </w:p>
    <w:p w14:paraId="37F12EE9" w14:textId="44366EFB" w:rsidR="00EB3E5C" w:rsidRPr="00AD1C38" w:rsidRDefault="00EB3E5C" w:rsidP="00612BC8">
      <w:pPr>
        <w:pStyle w:val="aff4"/>
        <w:ind w:firstLine="420"/>
      </w:pPr>
      <w:r>
        <w:rPr>
          <w:rFonts w:hint="eastAsia"/>
        </w:rPr>
        <w:lastRenderedPageBreak/>
        <w:t>表</w:t>
      </w:r>
      <w:r>
        <w:rPr>
          <w:rFonts w:hint="eastAsia"/>
        </w:rPr>
        <w:t>4.2</w:t>
      </w:r>
      <w:r>
        <w:t xml:space="preserve"> </w:t>
      </w:r>
      <w:r w:rsidR="000008C2">
        <w:t>VM</w:t>
      </w:r>
      <w:r>
        <w:t xml:space="preserve"> </w:t>
      </w:r>
      <w:r w:rsidR="005B0DD9">
        <w:rPr>
          <w:rFonts w:hint="eastAsia"/>
        </w:rPr>
        <w:t>Pool</w:t>
      </w:r>
      <w:r>
        <w:rPr>
          <w:rFonts w:hint="eastAsia"/>
        </w:rPr>
        <w:t>表结构</w:t>
      </w:r>
      <w:bookmarkEnd w:id="126"/>
    </w:p>
    <w:tbl>
      <w:tblPr>
        <w:tblW w:w="5000" w:type="pct"/>
        <w:tblBorders>
          <w:top w:val="single" w:sz="4" w:space="0" w:color="7F7F7F"/>
          <w:bottom w:val="single" w:sz="4" w:space="0" w:color="7F7F7F"/>
        </w:tblBorders>
        <w:tblLook w:val="04A0" w:firstRow="1" w:lastRow="0" w:firstColumn="1" w:lastColumn="0" w:noHBand="0" w:noVBand="1"/>
      </w:tblPr>
      <w:tblGrid>
        <w:gridCol w:w="2061"/>
        <w:gridCol w:w="1936"/>
        <w:gridCol w:w="1250"/>
        <w:gridCol w:w="1822"/>
        <w:gridCol w:w="1321"/>
      </w:tblGrid>
      <w:tr w:rsidR="002448A6" w:rsidRPr="000505B6" w14:paraId="37E77B5C" w14:textId="77777777" w:rsidTr="00C452DE">
        <w:trPr>
          <w:trHeight w:val="360"/>
        </w:trPr>
        <w:tc>
          <w:tcPr>
            <w:tcW w:w="1228" w:type="pct"/>
            <w:tcBorders>
              <w:bottom w:val="single" w:sz="4" w:space="0" w:color="7F7F7F"/>
            </w:tcBorders>
            <w:shd w:val="clear" w:color="auto" w:fill="auto"/>
          </w:tcPr>
          <w:p w14:paraId="3AA177A3" w14:textId="4AA26E9F" w:rsidR="002448A6" w:rsidRPr="00C452DE" w:rsidRDefault="00EA2567" w:rsidP="00C452DE">
            <w:pPr>
              <w:pStyle w:val="aff"/>
              <w:pBdr>
                <w:top w:val="nil"/>
                <w:left w:val="nil"/>
                <w:bottom w:val="nil"/>
                <w:right w:val="nil"/>
                <w:between w:val="nil"/>
                <w:bar w:val="nil"/>
              </w:pBdr>
              <w:spacing w:after="0"/>
              <w:ind w:left="0" w:firstLine="482"/>
              <w:rPr>
                <w:b/>
                <w:bCs/>
              </w:rPr>
            </w:pPr>
            <w:r>
              <w:rPr>
                <w:rFonts w:hint="eastAsia"/>
                <w:b/>
                <w:bCs/>
              </w:rPr>
              <w:t>字</w:t>
            </w:r>
            <w:r w:rsidRPr="00C452DE">
              <w:rPr>
                <w:b/>
                <w:bCs/>
              </w:rPr>
              <w:t>段名</w:t>
            </w:r>
            <w:r>
              <w:rPr>
                <w:rFonts w:hint="eastAsia"/>
                <w:b/>
                <w:bCs/>
              </w:rPr>
              <w:t>称</w:t>
            </w:r>
          </w:p>
        </w:tc>
        <w:tc>
          <w:tcPr>
            <w:tcW w:w="1154" w:type="pct"/>
            <w:tcBorders>
              <w:bottom w:val="single" w:sz="4" w:space="0" w:color="7F7F7F"/>
            </w:tcBorders>
            <w:shd w:val="clear" w:color="auto" w:fill="auto"/>
          </w:tcPr>
          <w:p w14:paraId="5F777DA2"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数据类型</w:t>
            </w:r>
          </w:p>
        </w:tc>
        <w:tc>
          <w:tcPr>
            <w:tcW w:w="745" w:type="pct"/>
            <w:tcBorders>
              <w:bottom w:val="single" w:sz="4" w:space="0" w:color="7F7F7F"/>
            </w:tcBorders>
            <w:shd w:val="clear" w:color="auto" w:fill="auto"/>
          </w:tcPr>
          <w:p w14:paraId="061B8C64" w14:textId="77777777" w:rsidR="002448A6" w:rsidRPr="00C452DE" w:rsidRDefault="002448A6" w:rsidP="00C66070">
            <w:pPr>
              <w:pStyle w:val="aff"/>
              <w:pBdr>
                <w:top w:val="nil"/>
                <w:left w:val="nil"/>
                <w:bottom w:val="nil"/>
                <w:right w:val="nil"/>
                <w:between w:val="nil"/>
                <w:bar w:val="nil"/>
              </w:pBdr>
              <w:spacing w:after="0"/>
              <w:ind w:left="0"/>
              <w:rPr>
                <w:b/>
                <w:bCs/>
              </w:rPr>
            </w:pPr>
            <w:r w:rsidRPr="00C452DE">
              <w:rPr>
                <w:b/>
                <w:bCs/>
              </w:rPr>
              <w:t>是否允许非空</w:t>
            </w:r>
          </w:p>
        </w:tc>
        <w:tc>
          <w:tcPr>
            <w:tcW w:w="1086" w:type="pct"/>
            <w:tcBorders>
              <w:bottom w:val="single" w:sz="4" w:space="0" w:color="7F7F7F"/>
            </w:tcBorders>
            <w:shd w:val="clear" w:color="auto" w:fill="auto"/>
          </w:tcPr>
          <w:p w14:paraId="69E59851" w14:textId="77777777" w:rsidR="002448A6" w:rsidRPr="00C452DE" w:rsidRDefault="002448A6" w:rsidP="00C66070">
            <w:pPr>
              <w:pStyle w:val="aff"/>
              <w:pBdr>
                <w:top w:val="nil"/>
                <w:left w:val="nil"/>
                <w:bottom w:val="nil"/>
                <w:right w:val="nil"/>
                <w:between w:val="nil"/>
                <w:bar w:val="nil"/>
              </w:pBdr>
              <w:spacing w:after="0"/>
              <w:ind w:firstLineChars="82" w:firstLine="198"/>
              <w:rPr>
                <w:b/>
                <w:bCs/>
              </w:rPr>
            </w:pPr>
            <w:r w:rsidRPr="00C452DE">
              <w:rPr>
                <w:b/>
                <w:bCs/>
              </w:rPr>
              <w:t>字段描述</w:t>
            </w:r>
          </w:p>
        </w:tc>
        <w:tc>
          <w:tcPr>
            <w:tcW w:w="787" w:type="pct"/>
            <w:tcBorders>
              <w:bottom w:val="single" w:sz="4" w:space="0" w:color="7F7F7F"/>
            </w:tcBorders>
            <w:shd w:val="clear" w:color="auto" w:fill="auto"/>
          </w:tcPr>
          <w:p w14:paraId="281139E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规则</w:t>
            </w:r>
          </w:p>
        </w:tc>
      </w:tr>
      <w:tr w:rsidR="002448A6" w:rsidRPr="000505B6" w14:paraId="14DBD31C" w14:textId="77777777" w:rsidTr="00C452DE">
        <w:trPr>
          <w:trHeight w:val="350"/>
        </w:trPr>
        <w:tc>
          <w:tcPr>
            <w:tcW w:w="1228" w:type="pct"/>
            <w:tcBorders>
              <w:top w:val="single" w:sz="4" w:space="0" w:color="7F7F7F"/>
              <w:bottom w:val="single" w:sz="4" w:space="0" w:color="7F7F7F"/>
            </w:tcBorders>
            <w:shd w:val="clear" w:color="auto" w:fill="auto"/>
          </w:tcPr>
          <w:p w14:paraId="4674387C" w14:textId="77B433EB" w:rsidR="002448A6" w:rsidRPr="00C452DE" w:rsidRDefault="000008C2" w:rsidP="00C452DE">
            <w:pPr>
              <w:pStyle w:val="aff"/>
              <w:pBdr>
                <w:top w:val="nil"/>
                <w:left w:val="nil"/>
                <w:bottom w:val="nil"/>
                <w:right w:val="nil"/>
                <w:between w:val="nil"/>
                <w:bar w:val="nil"/>
              </w:pBdr>
              <w:spacing w:after="0"/>
              <w:ind w:left="0" w:firstLine="482"/>
              <w:rPr>
                <w:b/>
                <w:bCs/>
              </w:rPr>
            </w:pPr>
            <w:r>
              <w:rPr>
                <w:b/>
                <w:bCs/>
              </w:rPr>
              <w:t>VM</w:t>
            </w:r>
            <w:r w:rsidR="002448A6" w:rsidRPr="00C452DE">
              <w:rPr>
                <w:b/>
                <w:bCs/>
              </w:rPr>
              <w:t xml:space="preserve"> Poolid</w:t>
            </w:r>
          </w:p>
        </w:tc>
        <w:tc>
          <w:tcPr>
            <w:tcW w:w="1154" w:type="pct"/>
            <w:tcBorders>
              <w:top w:val="single" w:sz="4" w:space="0" w:color="7F7F7F"/>
              <w:bottom w:val="single" w:sz="4" w:space="0" w:color="7F7F7F"/>
            </w:tcBorders>
            <w:shd w:val="clear" w:color="auto" w:fill="auto"/>
          </w:tcPr>
          <w:p w14:paraId="73A7D27F"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745" w:type="pct"/>
            <w:tcBorders>
              <w:top w:val="single" w:sz="4" w:space="0" w:color="7F7F7F"/>
              <w:bottom w:val="single" w:sz="4" w:space="0" w:color="7F7F7F"/>
            </w:tcBorders>
            <w:shd w:val="clear" w:color="auto" w:fill="auto"/>
          </w:tcPr>
          <w:p w14:paraId="08435018"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tcBorders>
              <w:top w:val="single" w:sz="4" w:space="0" w:color="7F7F7F"/>
              <w:bottom w:val="single" w:sz="4" w:space="0" w:color="7F7F7F"/>
            </w:tcBorders>
            <w:shd w:val="clear" w:color="auto" w:fill="auto"/>
          </w:tcPr>
          <w:p w14:paraId="1964693C" w14:textId="77777777" w:rsidR="002448A6" w:rsidRPr="00C452DE" w:rsidRDefault="002448A6" w:rsidP="00C66070">
            <w:pPr>
              <w:pStyle w:val="aff"/>
              <w:pBdr>
                <w:top w:val="nil"/>
                <w:left w:val="nil"/>
                <w:bottom w:val="nil"/>
                <w:right w:val="nil"/>
                <w:between w:val="nil"/>
                <w:bar w:val="nil"/>
              </w:pBdr>
              <w:spacing w:after="0"/>
              <w:ind w:left="0"/>
            </w:pPr>
            <w:r w:rsidRPr="00C452DE">
              <w:t>虚拟机</w:t>
            </w:r>
            <w:r w:rsidRPr="00C452DE">
              <w:t>ID</w:t>
            </w:r>
          </w:p>
        </w:tc>
        <w:tc>
          <w:tcPr>
            <w:tcW w:w="787" w:type="pct"/>
            <w:tcBorders>
              <w:top w:val="single" w:sz="4" w:space="0" w:color="7F7F7F"/>
              <w:bottom w:val="single" w:sz="4" w:space="0" w:color="7F7F7F"/>
            </w:tcBorders>
            <w:shd w:val="clear" w:color="auto" w:fill="auto"/>
          </w:tcPr>
          <w:p w14:paraId="3C25E555"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3E7920B1" w14:textId="77777777" w:rsidTr="00C452DE">
        <w:trPr>
          <w:trHeight w:val="351"/>
        </w:trPr>
        <w:tc>
          <w:tcPr>
            <w:tcW w:w="1228" w:type="pct"/>
            <w:shd w:val="clear" w:color="auto" w:fill="auto"/>
          </w:tcPr>
          <w:p w14:paraId="503E9BDB"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name</w:t>
            </w:r>
          </w:p>
        </w:tc>
        <w:tc>
          <w:tcPr>
            <w:tcW w:w="1154" w:type="pct"/>
            <w:shd w:val="clear" w:color="auto" w:fill="auto"/>
          </w:tcPr>
          <w:p w14:paraId="0CEE13BA"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varchar(30)</w:t>
            </w:r>
          </w:p>
        </w:tc>
        <w:tc>
          <w:tcPr>
            <w:tcW w:w="745" w:type="pct"/>
            <w:shd w:val="clear" w:color="auto" w:fill="auto"/>
          </w:tcPr>
          <w:p w14:paraId="24778104" w14:textId="77777777" w:rsidR="002448A6" w:rsidRPr="00C452DE" w:rsidRDefault="002448A6" w:rsidP="00C452DE">
            <w:pPr>
              <w:pStyle w:val="aff"/>
              <w:pBdr>
                <w:top w:val="nil"/>
                <w:left w:val="nil"/>
                <w:bottom w:val="nil"/>
                <w:right w:val="nil"/>
                <w:between w:val="nil"/>
                <w:bar w:val="nil"/>
              </w:pBdr>
              <w:spacing w:after="0"/>
              <w:ind w:left="0" w:firstLine="480"/>
            </w:pPr>
            <w:r w:rsidRPr="00C452DE">
              <w:t>N</w:t>
            </w:r>
          </w:p>
        </w:tc>
        <w:tc>
          <w:tcPr>
            <w:tcW w:w="1086" w:type="pct"/>
            <w:shd w:val="clear" w:color="auto" w:fill="auto"/>
          </w:tcPr>
          <w:p w14:paraId="179D4402" w14:textId="77777777" w:rsidR="002448A6" w:rsidRPr="00C452DE" w:rsidRDefault="002448A6" w:rsidP="00C66070">
            <w:pPr>
              <w:pStyle w:val="aff"/>
              <w:pBdr>
                <w:top w:val="nil"/>
                <w:left w:val="nil"/>
                <w:bottom w:val="nil"/>
                <w:right w:val="nil"/>
                <w:between w:val="nil"/>
                <w:bar w:val="nil"/>
              </w:pBdr>
              <w:spacing w:after="0"/>
              <w:ind w:left="0"/>
            </w:pPr>
            <w:r w:rsidRPr="00C452DE">
              <w:t>虚拟池名称</w:t>
            </w:r>
          </w:p>
        </w:tc>
        <w:tc>
          <w:tcPr>
            <w:tcW w:w="787" w:type="pct"/>
            <w:shd w:val="clear" w:color="auto" w:fill="auto"/>
          </w:tcPr>
          <w:p w14:paraId="0746B422" w14:textId="77777777" w:rsidR="002448A6" w:rsidRPr="00C452DE" w:rsidRDefault="002448A6" w:rsidP="00C452DE">
            <w:pPr>
              <w:pStyle w:val="aff"/>
              <w:pBdr>
                <w:top w:val="nil"/>
                <w:left w:val="nil"/>
                <w:bottom w:val="nil"/>
                <w:right w:val="nil"/>
                <w:between w:val="nil"/>
                <w:bar w:val="nil"/>
              </w:pBdr>
              <w:spacing w:after="0"/>
              <w:ind w:left="0" w:firstLine="480"/>
            </w:pPr>
            <w:r w:rsidRPr="00C452DE">
              <w:t>主键</w:t>
            </w:r>
          </w:p>
        </w:tc>
      </w:tr>
      <w:tr w:rsidR="002448A6" w:rsidRPr="000505B6" w14:paraId="674C34B1" w14:textId="77777777" w:rsidTr="00C452DE">
        <w:trPr>
          <w:trHeight w:val="340"/>
        </w:trPr>
        <w:tc>
          <w:tcPr>
            <w:tcW w:w="1228" w:type="pct"/>
            <w:tcBorders>
              <w:top w:val="single" w:sz="4" w:space="0" w:color="7F7F7F"/>
              <w:bottom w:val="single" w:sz="4" w:space="0" w:color="7F7F7F"/>
            </w:tcBorders>
            <w:shd w:val="clear" w:color="auto" w:fill="auto"/>
          </w:tcPr>
          <w:p w14:paraId="47E803D0"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clusterid</w:t>
            </w:r>
          </w:p>
        </w:tc>
        <w:tc>
          <w:tcPr>
            <w:tcW w:w="1154" w:type="pct"/>
            <w:tcBorders>
              <w:top w:val="single" w:sz="4" w:space="0" w:color="7F7F7F"/>
              <w:bottom w:val="single" w:sz="4" w:space="0" w:color="7F7F7F"/>
            </w:tcBorders>
            <w:shd w:val="clear" w:color="auto" w:fill="auto"/>
          </w:tcPr>
          <w:p w14:paraId="2AE7106A"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745" w:type="pct"/>
            <w:tcBorders>
              <w:top w:val="single" w:sz="4" w:space="0" w:color="7F7F7F"/>
              <w:bottom w:val="single" w:sz="4" w:space="0" w:color="7F7F7F"/>
            </w:tcBorders>
            <w:shd w:val="clear" w:color="auto" w:fill="auto"/>
          </w:tcPr>
          <w:p w14:paraId="7D6D81C7"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tcBorders>
              <w:top w:val="single" w:sz="4" w:space="0" w:color="7F7F7F"/>
              <w:bottom w:val="single" w:sz="4" w:space="0" w:color="7F7F7F"/>
            </w:tcBorders>
            <w:shd w:val="clear" w:color="auto" w:fill="auto"/>
          </w:tcPr>
          <w:p w14:paraId="6D18B63D" w14:textId="77777777" w:rsidR="002448A6" w:rsidRPr="00C452DE" w:rsidRDefault="002448A6" w:rsidP="00C66070">
            <w:pPr>
              <w:pStyle w:val="aff"/>
              <w:pBdr>
                <w:top w:val="nil"/>
                <w:left w:val="nil"/>
                <w:bottom w:val="nil"/>
                <w:right w:val="nil"/>
                <w:between w:val="nil"/>
                <w:bar w:val="nil"/>
              </w:pBdr>
              <w:spacing w:after="0"/>
              <w:ind w:left="0"/>
            </w:pPr>
            <w:r w:rsidRPr="00C452DE">
              <w:t>cluster</w:t>
            </w:r>
            <w:r w:rsidRPr="00C452DE">
              <w:t>主键</w:t>
            </w:r>
          </w:p>
        </w:tc>
        <w:tc>
          <w:tcPr>
            <w:tcW w:w="787" w:type="pct"/>
            <w:tcBorders>
              <w:top w:val="single" w:sz="4" w:space="0" w:color="7F7F7F"/>
              <w:bottom w:val="single" w:sz="4" w:space="0" w:color="7F7F7F"/>
            </w:tcBorders>
            <w:shd w:val="clear" w:color="auto" w:fill="auto"/>
          </w:tcPr>
          <w:p w14:paraId="6814213E" w14:textId="77777777" w:rsidR="002448A6" w:rsidRPr="00C452DE" w:rsidRDefault="002448A6" w:rsidP="00C452DE">
            <w:pPr>
              <w:pStyle w:val="aff"/>
              <w:pBdr>
                <w:top w:val="nil"/>
                <w:left w:val="nil"/>
                <w:bottom w:val="nil"/>
                <w:right w:val="nil"/>
                <w:between w:val="nil"/>
                <w:bar w:val="nil"/>
              </w:pBdr>
              <w:spacing w:after="0"/>
              <w:ind w:left="0" w:firstLine="480"/>
            </w:pPr>
            <w:r w:rsidRPr="00C452DE">
              <w:t>外健</w:t>
            </w:r>
          </w:p>
        </w:tc>
      </w:tr>
      <w:tr w:rsidR="002448A6" w:rsidRPr="000505B6" w14:paraId="0B2B5347" w14:textId="77777777" w:rsidTr="00C452DE">
        <w:trPr>
          <w:trHeight w:val="680"/>
        </w:trPr>
        <w:tc>
          <w:tcPr>
            <w:tcW w:w="1228" w:type="pct"/>
            <w:shd w:val="clear" w:color="auto" w:fill="auto"/>
          </w:tcPr>
          <w:p w14:paraId="718E5D17" w14:textId="3DDC686E" w:rsidR="002448A6" w:rsidRPr="00C452DE" w:rsidRDefault="002D05A8" w:rsidP="00C452DE">
            <w:pPr>
              <w:pStyle w:val="aff"/>
              <w:pBdr>
                <w:top w:val="nil"/>
                <w:left w:val="nil"/>
                <w:bottom w:val="nil"/>
                <w:right w:val="nil"/>
                <w:between w:val="nil"/>
                <w:bar w:val="nil"/>
              </w:pBdr>
              <w:spacing w:after="0"/>
              <w:ind w:left="0" w:firstLine="482"/>
              <w:rPr>
                <w:b/>
                <w:bCs/>
              </w:rPr>
            </w:pPr>
            <w:r>
              <w:rPr>
                <w:rFonts w:hint="eastAsia"/>
                <w:b/>
                <w:bCs/>
              </w:rPr>
              <w:t>t</w:t>
            </w:r>
            <w:r>
              <w:rPr>
                <w:b/>
                <w:bCs/>
              </w:rPr>
              <w:t>emplate</w:t>
            </w:r>
            <w:r w:rsidR="002448A6" w:rsidRPr="00C452DE">
              <w:rPr>
                <w:b/>
                <w:bCs/>
              </w:rPr>
              <w:t>id</w:t>
            </w:r>
          </w:p>
        </w:tc>
        <w:tc>
          <w:tcPr>
            <w:tcW w:w="1154" w:type="pct"/>
            <w:shd w:val="clear" w:color="auto" w:fill="auto"/>
          </w:tcPr>
          <w:p w14:paraId="7D961FAE"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varchar(100)</w:t>
            </w:r>
          </w:p>
        </w:tc>
        <w:tc>
          <w:tcPr>
            <w:tcW w:w="745" w:type="pct"/>
            <w:shd w:val="clear" w:color="auto" w:fill="auto"/>
          </w:tcPr>
          <w:p w14:paraId="034A5ECF"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shd w:val="clear" w:color="auto" w:fill="auto"/>
          </w:tcPr>
          <w:p w14:paraId="5723E3C5" w14:textId="41D4D7B0" w:rsidR="002448A6" w:rsidRPr="00C452DE" w:rsidRDefault="00A33F3D" w:rsidP="00C66070">
            <w:pPr>
              <w:pStyle w:val="aff"/>
              <w:pBdr>
                <w:top w:val="nil"/>
                <w:left w:val="nil"/>
                <w:bottom w:val="nil"/>
                <w:right w:val="nil"/>
                <w:between w:val="nil"/>
                <w:bar w:val="nil"/>
              </w:pBdr>
              <w:spacing w:after="0"/>
              <w:ind w:left="0"/>
            </w:pPr>
            <w:r>
              <w:rPr>
                <w:rFonts w:hint="eastAsia"/>
              </w:rPr>
              <w:t>模板</w:t>
            </w:r>
            <w:r w:rsidR="002448A6" w:rsidRPr="00C452DE">
              <w:t>表主键</w:t>
            </w:r>
          </w:p>
        </w:tc>
        <w:tc>
          <w:tcPr>
            <w:tcW w:w="787" w:type="pct"/>
            <w:shd w:val="clear" w:color="auto" w:fill="auto"/>
          </w:tcPr>
          <w:p w14:paraId="16E5DBBB" w14:textId="77777777" w:rsidR="002448A6" w:rsidRPr="00C452DE" w:rsidRDefault="002448A6" w:rsidP="00C452DE">
            <w:pPr>
              <w:pStyle w:val="aff"/>
              <w:pBdr>
                <w:top w:val="nil"/>
                <w:left w:val="nil"/>
                <w:bottom w:val="nil"/>
                <w:right w:val="nil"/>
                <w:between w:val="nil"/>
                <w:bar w:val="nil"/>
              </w:pBdr>
              <w:spacing w:after="0"/>
              <w:ind w:left="0" w:firstLine="480"/>
            </w:pPr>
            <w:r w:rsidRPr="00C452DE">
              <w:t>外健</w:t>
            </w:r>
          </w:p>
        </w:tc>
      </w:tr>
      <w:tr w:rsidR="002448A6" w:rsidRPr="000505B6" w14:paraId="6F3040E5" w14:textId="77777777" w:rsidTr="00C452DE">
        <w:trPr>
          <w:trHeight w:val="960"/>
        </w:trPr>
        <w:tc>
          <w:tcPr>
            <w:tcW w:w="1228" w:type="pct"/>
            <w:tcBorders>
              <w:top w:val="single" w:sz="4" w:space="0" w:color="7F7F7F"/>
              <w:bottom w:val="single" w:sz="4" w:space="0" w:color="7F7F7F"/>
            </w:tcBorders>
            <w:shd w:val="clear" w:color="auto" w:fill="auto"/>
          </w:tcPr>
          <w:p w14:paraId="18268311" w14:textId="3405A0FB"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running</w:t>
            </w:r>
            <w:r w:rsidR="000008C2">
              <w:rPr>
                <w:b/>
                <w:bCs/>
              </w:rPr>
              <w:t>VM</w:t>
            </w:r>
            <w:r w:rsidRPr="00C452DE">
              <w:rPr>
                <w:b/>
                <w:bCs/>
              </w:rPr>
              <w:t>s</w:t>
            </w:r>
          </w:p>
        </w:tc>
        <w:tc>
          <w:tcPr>
            <w:tcW w:w="1154" w:type="pct"/>
            <w:tcBorders>
              <w:top w:val="single" w:sz="4" w:space="0" w:color="7F7F7F"/>
              <w:bottom w:val="single" w:sz="4" w:space="0" w:color="7F7F7F"/>
            </w:tcBorders>
            <w:shd w:val="clear" w:color="auto" w:fill="auto"/>
          </w:tcPr>
          <w:p w14:paraId="187EE677" w14:textId="77777777" w:rsidR="002448A6" w:rsidRPr="00C452DE" w:rsidRDefault="002448A6" w:rsidP="00C452DE">
            <w:pPr>
              <w:pStyle w:val="aff"/>
              <w:pBdr>
                <w:top w:val="nil"/>
                <w:left w:val="nil"/>
                <w:bottom w:val="nil"/>
                <w:right w:val="nil"/>
                <w:between w:val="nil"/>
                <w:bar w:val="nil"/>
              </w:pBdr>
              <w:spacing w:after="0"/>
              <w:ind w:left="0" w:firstLine="480"/>
            </w:pPr>
            <w:r w:rsidRPr="00C452DE">
              <w:t>int</w:t>
            </w:r>
          </w:p>
        </w:tc>
        <w:tc>
          <w:tcPr>
            <w:tcW w:w="745" w:type="pct"/>
            <w:tcBorders>
              <w:top w:val="single" w:sz="4" w:space="0" w:color="7F7F7F"/>
              <w:bottom w:val="single" w:sz="4" w:space="0" w:color="7F7F7F"/>
            </w:tcBorders>
            <w:shd w:val="clear" w:color="auto" w:fill="auto"/>
          </w:tcPr>
          <w:p w14:paraId="575C1B0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tcBorders>
              <w:top w:val="single" w:sz="4" w:space="0" w:color="7F7F7F"/>
              <w:bottom w:val="single" w:sz="4" w:space="0" w:color="7F7F7F"/>
            </w:tcBorders>
            <w:shd w:val="clear" w:color="auto" w:fill="auto"/>
          </w:tcPr>
          <w:p w14:paraId="0386A7EE" w14:textId="77777777" w:rsidR="002448A6" w:rsidRPr="00C452DE" w:rsidRDefault="002448A6" w:rsidP="00C66070">
            <w:pPr>
              <w:pStyle w:val="aff"/>
              <w:pBdr>
                <w:top w:val="nil"/>
                <w:left w:val="nil"/>
                <w:bottom w:val="nil"/>
                <w:right w:val="nil"/>
                <w:between w:val="nil"/>
                <w:bar w:val="nil"/>
              </w:pBdr>
              <w:spacing w:after="0"/>
              <w:ind w:left="0"/>
            </w:pPr>
            <w:r w:rsidRPr="00C452DE">
              <w:t>正在运行的虚拟机的数量</w:t>
            </w:r>
          </w:p>
        </w:tc>
        <w:tc>
          <w:tcPr>
            <w:tcW w:w="787" w:type="pct"/>
            <w:tcBorders>
              <w:top w:val="single" w:sz="4" w:space="0" w:color="7F7F7F"/>
              <w:bottom w:val="single" w:sz="4" w:space="0" w:color="7F7F7F"/>
            </w:tcBorders>
            <w:shd w:val="clear" w:color="auto" w:fill="auto"/>
          </w:tcPr>
          <w:p w14:paraId="5FE4FFA5"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7887EDDD" w14:textId="77777777" w:rsidTr="00C452DE">
        <w:trPr>
          <w:trHeight w:val="680"/>
        </w:trPr>
        <w:tc>
          <w:tcPr>
            <w:tcW w:w="1228" w:type="pct"/>
            <w:shd w:val="clear" w:color="auto" w:fill="auto"/>
          </w:tcPr>
          <w:p w14:paraId="293676DF"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size</w:t>
            </w:r>
          </w:p>
        </w:tc>
        <w:tc>
          <w:tcPr>
            <w:tcW w:w="1154" w:type="pct"/>
            <w:shd w:val="clear" w:color="auto" w:fill="auto"/>
          </w:tcPr>
          <w:p w14:paraId="297B0F39" w14:textId="77777777" w:rsidR="002448A6" w:rsidRPr="00C452DE" w:rsidRDefault="002448A6" w:rsidP="00C452DE">
            <w:pPr>
              <w:pStyle w:val="aff"/>
              <w:pBdr>
                <w:top w:val="nil"/>
                <w:left w:val="nil"/>
                <w:bottom w:val="nil"/>
                <w:right w:val="nil"/>
                <w:between w:val="nil"/>
                <w:bar w:val="nil"/>
              </w:pBdr>
              <w:spacing w:after="0"/>
              <w:ind w:left="0" w:firstLine="480"/>
            </w:pPr>
            <w:r w:rsidRPr="00C452DE">
              <w:t>double</w:t>
            </w:r>
          </w:p>
        </w:tc>
        <w:tc>
          <w:tcPr>
            <w:tcW w:w="745" w:type="pct"/>
            <w:shd w:val="clear" w:color="auto" w:fill="auto"/>
          </w:tcPr>
          <w:p w14:paraId="7103B8BF"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shd w:val="clear" w:color="auto" w:fill="auto"/>
          </w:tcPr>
          <w:p w14:paraId="36D37CAF" w14:textId="77777777" w:rsidR="002448A6" w:rsidRPr="00C452DE" w:rsidRDefault="002448A6" w:rsidP="00C66070">
            <w:pPr>
              <w:pStyle w:val="aff"/>
              <w:pBdr>
                <w:top w:val="nil"/>
                <w:left w:val="nil"/>
                <w:bottom w:val="nil"/>
                <w:right w:val="nil"/>
                <w:between w:val="nil"/>
                <w:bar w:val="nil"/>
              </w:pBdr>
              <w:spacing w:after="0"/>
              <w:ind w:left="0"/>
            </w:pPr>
            <w:r w:rsidRPr="00C452DE">
              <w:t>池中虚拟机数量</w:t>
            </w:r>
          </w:p>
        </w:tc>
        <w:tc>
          <w:tcPr>
            <w:tcW w:w="787" w:type="pct"/>
            <w:shd w:val="clear" w:color="auto" w:fill="auto"/>
          </w:tcPr>
          <w:p w14:paraId="6A6324CE"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7CCCF0EE" w14:textId="77777777" w:rsidTr="00C452DE">
        <w:trPr>
          <w:trHeight w:val="680"/>
        </w:trPr>
        <w:tc>
          <w:tcPr>
            <w:tcW w:w="1228" w:type="pct"/>
            <w:tcBorders>
              <w:top w:val="single" w:sz="4" w:space="0" w:color="7F7F7F"/>
              <w:bottom w:val="single" w:sz="4" w:space="0" w:color="7F7F7F"/>
            </w:tcBorders>
            <w:shd w:val="clear" w:color="auto" w:fill="auto"/>
          </w:tcPr>
          <w:p w14:paraId="11BD413B" w14:textId="5613DB54"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assigned</w:t>
            </w:r>
            <w:r w:rsidR="000008C2">
              <w:rPr>
                <w:b/>
                <w:bCs/>
              </w:rPr>
              <w:t>VM</w:t>
            </w:r>
            <w:r w:rsidRPr="00C452DE">
              <w:rPr>
                <w:b/>
                <w:bCs/>
              </w:rPr>
              <w:t>s</w:t>
            </w:r>
          </w:p>
        </w:tc>
        <w:tc>
          <w:tcPr>
            <w:tcW w:w="1154" w:type="pct"/>
            <w:tcBorders>
              <w:top w:val="single" w:sz="4" w:space="0" w:color="7F7F7F"/>
              <w:bottom w:val="single" w:sz="4" w:space="0" w:color="7F7F7F"/>
            </w:tcBorders>
            <w:shd w:val="clear" w:color="auto" w:fill="auto"/>
          </w:tcPr>
          <w:p w14:paraId="247C3759" w14:textId="77777777" w:rsidR="002448A6" w:rsidRPr="00C452DE" w:rsidRDefault="002448A6" w:rsidP="00C452DE">
            <w:pPr>
              <w:pStyle w:val="aff"/>
              <w:pBdr>
                <w:top w:val="nil"/>
                <w:left w:val="nil"/>
                <w:bottom w:val="nil"/>
                <w:right w:val="nil"/>
                <w:between w:val="nil"/>
                <w:bar w:val="nil"/>
              </w:pBdr>
              <w:spacing w:after="0"/>
              <w:ind w:left="0" w:firstLine="480"/>
            </w:pPr>
            <w:r w:rsidRPr="00C452DE">
              <w:t>int</w:t>
            </w:r>
          </w:p>
        </w:tc>
        <w:tc>
          <w:tcPr>
            <w:tcW w:w="745" w:type="pct"/>
            <w:tcBorders>
              <w:top w:val="single" w:sz="4" w:space="0" w:color="7F7F7F"/>
              <w:bottom w:val="single" w:sz="4" w:space="0" w:color="7F7F7F"/>
            </w:tcBorders>
            <w:shd w:val="clear" w:color="auto" w:fill="auto"/>
          </w:tcPr>
          <w:p w14:paraId="4C640CA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tcBorders>
              <w:top w:val="single" w:sz="4" w:space="0" w:color="7F7F7F"/>
              <w:bottom w:val="single" w:sz="4" w:space="0" w:color="7F7F7F"/>
            </w:tcBorders>
            <w:shd w:val="clear" w:color="auto" w:fill="auto"/>
          </w:tcPr>
          <w:p w14:paraId="35471D4B" w14:textId="77777777" w:rsidR="002448A6" w:rsidRPr="00C452DE" w:rsidRDefault="002448A6" w:rsidP="00C66070">
            <w:pPr>
              <w:pStyle w:val="aff"/>
              <w:pBdr>
                <w:top w:val="nil"/>
                <w:left w:val="nil"/>
                <w:bottom w:val="nil"/>
                <w:right w:val="nil"/>
                <w:between w:val="nil"/>
                <w:bar w:val="nil"/>
              </w:pBdr>
              <w:spacing w:after="0"/>
              <w:ind w:left="0"/>
            </w:pPr>
            <w:r w:rsidRPr="00C452DE">
              <w:t>已分配给用户的虚拟机数量</w:t>
            </w:r>
          </w:p>
        </w:tc>
        <w:tc>
          <w:tcPr>
            <w:tcW w:w="787" w:type="pct"/>
            <w:tcBorders>
              <w:top w:val="single" w:sz="4" w:space="0" w:color="7F7F7F"/>
              <w:bottom w:val="single" w:sz="4" w:space="0" w:color="7F7F7F"/>
            </w:tcBorders>
            <w:shd w:val="clear" w:color="auto" w:fill="auto"/>
          </w:tcPr>
          <w:p w14:paraId="043B94ED"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7A1B73AA" w14:textId="77777777" w:rsidTr="00C452DE">
        <w:trPr>
          <w:trHeight w:val="350"/>
        </w:trPr>
        <w:tc>
          <w:tcPr>
            <w:tcW w:w="1228" w:type="pct"/>
            <w:shd w:val="clear" w:color="auto" w:fill="auto"/>
          </w:tcPr>
          <w:p w14:paraId="5D43DA70"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decription</w:t>
            </w:r>
          </w:p>
        </w:tc>
        <w:tc>
          <w:tcPr>
            <w:tcW w:w="1154" w:type="pct"/>
            <w:shd w:val="clear" w:color="auto" w:fill="auto"/>
          </w:tcPr>
          <w:p w14:paraId="0F1FDDD2" w14:textId="77777777" w:rsidR="002448A6" w:rsidRPr="00C452DE" w:rsidRDefault="002448A6" w:rsidP="00C452DE">
            <w:pPr>
              <w:pStyle w:val="aff"/>
              <w:pBdr>
                <w:top w:val="nil"/>
                <w:left w:val="nil"/>
                <w:bottom w:val="nil"/>
                <w:right w:val="nil"/>
                <w:between w:val="nil"/>
                <w:bar w:val="nil"/>
              </w:pBdr>
              <w:spacing w:after="0"/>
              <w:ind w:left="0" w:firstLine="480"/>
            </w:pPr>
            <w:r w:rsidRPr="00C452DE">
              <w:t>varchar(200)</w:t>
            </w:r>
          </w:p>
        </w:tc>
        <w:tc>
          <w:tcPr>
            <w:tcW w:w="745" w:type="pct"/>
            <w:shd w:val="clear" w:color="auto" w:fill="auto"/>
          </w:tcPr>
          <w:p w14:paraId="548D80A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086" w:type="pct"/>
            <w:shd w:val="clear" w:color="auto" w:fill="auto"/>
          </w:tcPr>
          <w:p w14:paraId="538E6050" w14:textId="60C1CF40" w:rsidR="002448A6" w:rsidRPr="00C452DE" w:rsidRDefault="000008C2" w:rsidP="00C452DE">
            <w:pPr>
              <w:pStyle w:val="aff"/>
              <w:pBdr>
                <w:top w:val="nil"/>
                <w:left w:val="nil"/>
                <w:bottom w:val="nil"/>
                <w:right w:val="nil"/>
                <w:between w:val="nil"/>
                <w:bar w:val="nil"/>
              </w:pBdr>
              <w:spacing w:after="0"/>
              <w:ind w:left="0" w:firstLine="480"/>
            </w:pPr>
            <w:r>
              <w:t>VM</w:t>
            </w:r>
            <w:r w:rsidR="002448A6" w:rsidRPr="00C452DE">
              <w:t>等描述</w:t>
            </w:r>
          </w:p>
        </w:tc>
        <w:tc>
          <w:tcPr>
            <w:tcW w:w="787" w:type="pct"/>
            <w:shd w:val="clear" w:color="auto" w:fill="auto"/>
          </w:tcPr>
          <w:p w14:paraId="1811B362" w14:textId="77777777" w:rsidR="002448A6" w:rsidRPr="00C452DE" w:rsidRDefault="002448A6" w:rsidP="00C452DE">
            <w:pPr>
              <w:pStyle w:val="aff"/>
              <w:pBdr>
                <w:top w:val="nil"/>
                <w:left w:val="nil"/>
                <w:bottom w:val="nil"/>
                <w:right w:val="nil"/>
                <w:between w:val="nil"/>
                <w:bar w:val="nil"/>
              </w:pBdr>
              <w:spacing w:after="0"/>
              <w:ind w:left="0" w:firstLine="480"/>
            </w:pPr>
          </w:p>
        </w:tc>
      </w:tr>
    </w:tbl>
    <w:p w14:paraId="0A314263" w14:textId="068A3580" w:rsidR="00EB3E5C" w:rsidRPr="00AD1C38" w:rsidRDefault="00EB3E5C" w:rsidP="00612BC8">
      <w:pPr>
        <w:pStyle w:val="aff4"/>
        <w:ind w:firstLine="420"/>
      </w:pPr>
      <w:bookmarkStart w:id="127" w:name="_Toc471846186"/>
      <w:r>
        <w:rPr>
          <w:rFonts w:hint="eastAsia"/>
        </w:rPr>
        <w:t>表</w:t>
      </w:r>
      <w:r>
        <w:rPr>
          <w:rFonts w:hint="eastAsia"/>
        </w:rPr>
        <w:t>4.3</w:t>
      </w:r>
      <w:r>
        <w:t xml:space="preserve"> </w:t>
      </w:r>
      <w:r w:rsidR="00A33F3D">
        <w:t>模板</w:t>
      </w:r>
      <w:r>
        <w:rPr>
          <w:rFonts w:hint="eastAsia"/>
        </w:rPr>
        <w:t>表结构</w:t>
      </w:r>
      <w:bookmarkEnd w:id="127"/>
    </w:p>
    <w:tbl>
      <w:tblPr>
        <w:tblW w:w="5000" w:type="pct"/>
        <w:tblBorders>
          <w:top w:val="single" w:sz="4" w:space="0" w:color="7F7F7F"/>
          <w:bottom w:val="single" w:sz="4" w:space="0" w:color="7F7F7F"/>
        </w:tblBorders>
        <w:tblLook w:val="04A0" w:firstRow="1" w:lastRow="0" w:firstColumn="1" w:lastColumn="0" w:noHBand="0" w:noVBand="1"/>
      </w:tblPr>
      <w:tblGrid>
        <w:gridCol w:w="2512"/>
        <w:gridCol w:w="1936"/>
        <w:gridCol w:w="1081"/>
        <w:gridCol w:w="1958"/>
        <w:gridCol w:w="903"/>
      </w:tblGrid>
      <w:tr w:rsidR="002448A6" w:rsidRPr="000505B6" w14:paraId="2A8F0918" w14:textId="77777777" w:rsidTr="00C66070">
        <w:trPr>
          <w:trHeight w:val="700"/>
        </w:trPr>
        <w:tc>
          <w:tcPr>
            <w:tcW w:w="1497" w:type="pct"/>
            <w:tcBorders>
              <w:bottom w:val="single" w:sz="4" w:space="0" w:color="7F7F7F"/>
            </w:tcBorders>
            <w:shd w:val="clear" w:color="auto" w:fill="auto"/>
          </w:tcPr>
          <w:p w14:paraId="1ECC8CBC" w14:textId="0A262A6F" w:rsidR="002448A6" w:rsidRPr="00C452DE" w:rsidRDefault="00EA2567" w:rsidP="00C452DE">
            <w:pPr>
              <w:pStyle w:val="aff"/>
              <w:pBdr>
                <w:top w:val="nil"/>
                <w:left w:val="nil"/>
                <w:bottom w:val="nil"/>
                <w:right w:val="nil"/>
                <w:between w:val="nil"/>
                <w:bar w:val="nil"/>
              </w:pBdr>
              <w:spacing w:after="0"/>
              <w:ind w:left="0" w:firstLine="482"/>
              <w:rPr>
                <w:b/>
                <w:bCs/>
              </w:rPr>
            </w:pPr>
            <w:r>
              <w:rPr>
                <w:rFonts w:hint="eastAsia"/>
                <w:b/>
                <w:bCs/>
              </w:rPr>
              <w:t>字</w:t>
            </w:r>
            <w:r w:rsidR="002448A6" w:rsidRPr="00C452DE">
              <w:rPr>
                <w:b/>
                <w:bCs/>
              </w:rPr>
              <w:t>段名</w:t>
            </w:r>
            <w:r>
              <w:rPr>
                <w:rFonts w:hint="eastAsia"/>
                <w:b/>
                <w:bCs/>
              </w:rPr>
              <w:t>称</w:t>
            </w:r>
          </w:p>
        </w:tc>
        <w:tc>
          <w:tcPr>
            <w:tcW w:w="1154" w:type="pct"/>
            <w:tcBorders>
              <w:bottom w:val="single" w:sz="4" w:space="0" w:color="7F7F7F"/>
            </w:tcBorders>
            <w:shd w:val="clear" w:color="auto" w:fill="auto"/>
          </w:tcPr>
          <w:p w14:paraId="283FC7B0" w14:textId="77777777" w:rsidR="002448A6" w:rsidRPr="00C452DE" w:rsidRDefault="002448A6" w:rsidP="00C452DE">
            <w:pPr>
              <w:pStyle w:val="aff"/>
              <w:pBdr>
                <w:top w:val="nil"/>
                <w:left w:val="nil"/>
                <w:bottom w:val="nil"/>
                <w:right w:val="nil"/>
                <w:between w:val="nil"/>
                <w:bar w:val="nil"/>
              </w:pBdr>
              <w:spacing w:after="0"/>
              <w:ind w:left="0" w:firstLine="482"/>
              <w:jc w:val="left"/>
              <w:rPr>
                <w:b/>
                <w:bCs/>
              </w:rPr>
            </w:pPr>
            <w:r w:rsidRPr="00C452DE">
              <w:rPr>
                <w:b/>
                <w:bCs/>
              </w:rPr>
              <w:t>数据类型</w:t>
            </w:r>
          </w:p>
        </w:tc>
        <w:tc>
          <w:tcPr>
            <w:tcW w:w="644" w:type="pct"/>
            <w:tcBorders>
              <w:bottom w:val="single" w:sz="4" w:space="0" w:color="7F7F7F"/>
            </w:tcBorders>
            <w:shd w:val="clear" w:color="auto" w:fill="auto"/>
          </w:tcPr>
          <w:p w14:paraId="31DC780A" w14:textId="77777777" w:rsidR="002448A6" w:rsidRPr="00C452DE" w:rsidRDefault="002448A6" w:rsidP="00C66070">
            <w:pPr>
              <w:pStyle w:val="aff"/>
              <w:pBdr>
                <w:top w:val="nil"/>
                <w:left w:val="nil"/>
                <w:bottom w:val="nil"/>
                <w:right w:val="nil"/>
                <w:between w:val="nil"/>
                <w:bar w:val="nil"/>
              </w:pBdr>
              <w:spacing w:after="0"/>
              <w:ind w:left="0"/>
              <w:rPr>
                <w:b/>
                <w:bCs/>
              </w:rPr>
            </w:pPr>
            <w:r w:rsidRPr="00C452DE">
              <w:rPr>
                <w:b/>
                <w:bCs/>
              </w:rPr>
              <w:t>是否允许非空</w:t>
            </w:r>
          </w:p>
        </w:tc>
        <w:tc>
          <w:tcPr>
            <w:tcW w:w="1167" w:type="pct"/>
            <w:tcBorders>
              <w:bottom w:val="single" w:sz="4" w:space="0" w:color="7F7F7F"/>
            </w:tcBorders>
            <w:shd w:val="clear" w:color="auto" w:fill="auto"/>
          </w:tcPr>
          <w:p w14:paraId="71F5EDF3"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字段描述</w:t>
            </w:r>
          </w:p>
        </w:tc>
        <w:tc>
          <w:tcPr>
            <w:tcW w:w="538" w:type="pct"/>
            <w:tcBorders>
              <w:bottom w:val="single" w:sz="4" w:space="0" w:color="7F7F7F"/>
            </w:tcBorders>
            <w:shd w:val="clear" w:color="auto" w:fill="auto"/>
          </w:tcPr>
          <w:p w14:paraId="02B666B6" w14:textId="77777777" w:rsidR="002448A6" w:rsidRPr="00C452DE" w:rsidRDefault="002448A6" w:rsidP="00C66070">
            <w:pPr>
              <w:pStyle w:val="aff"/>
              <w:pBdr>
                <w:top w:val="nil"/>
                <w:left w:val="nil"/>
                <w:bottom w:val="nil"/>
                <w:right w:val="nil"/>
                <w:between w:val="nil"/>
                <w:bar w:val="nil"/>
              </w:pBdr>
              <w:spacing w:after="0"/>
              <w:ind w:left="0"/>
              <w:rPr>
                <w:b/>
                <w:bCs/>
              </w:rPr>
            </w:pPr>
            <w:r w:rsidRPr="00C452DE">
              <w:rPr>
                <w:b/>
                <w:bCs/>
              </w:rPr>
              <w:t>规则</w:t>
            </w:r>
          </w:p>
        </w:tc>
      </w:tr>
      <w:tr w:rsidR="002448A6" w:rsidRPr="000505B6" w14:paraId="2C6F8F76" w14:textId="77777777" w:rsidTr="00C66070">
        <w:trPr>
          <w:trHeight w:val="570"/>
        </w:trPr>
        <w:tc>
          <w:tcPr>
            <w:tcW w:w="1497" w:type="pct"/>
            <w:tcBorders>
              <w:top w:val="single" w:sz="4" w:space="0" w:color="7F7F7F"/>
              <w:bottom w:val="single" w:sz="4" w:space="0" w:color="7F7F7F"/>
            </w:tcBorders>
            <w:shd w:val="clear" w:color="auto" w:fill="auto"/>
          </w:tcPr>
          <w:p w14:paraId="4C5CA14E" w14:textId="50995E82" w:rsidR="002448A6" w:rsidRPr="00C452DE" w:rsidRDefault="002D05A8" w:rsidP="00C452DE">
            <w:pPr>
              <w:pStyle w:val="aff"/>
              <w:pBdr>
                <w:top w:val="nil"/>
                <w:left w:val="nil"/>
                <w:bottom w:val="nil"/>
                <w:right w:val="nil"/>
                <w:between w:val="nil"/>
                <w:bar w:val="nil"/>
              </w:pBdr>
              <w:spacing w:after="0"/>
              <w:ind w:left="0" w:firstLine="482"/>
              <w:rPr>
                <w:b/>
                <w:bCs/>
              </w:rPr>
            </w:pPr>
            <w:r>
              <w:rPr>
                <w:rFonts w:hint="eastAsia"/>
                <w:b/>
                <w:bCs/>
              </w:rPr>
              <w:t>t</w:t>
            </w:r>
            <w:r>
              <w:rPr>
                <w:b/>
                <w:bCs/>
              </w:rPr>
              <w:t>emplate</w:t>
            </w:r>
            <w:r w:rsidR="002448A6" w:rsidRPr="00C452DE">
              <w:rPr>
                <w:b/>
                <w:bCs/>
              </w:rPr>
              <w:t>id</w:t>
            </w:r>
          </w:p>
        </w:tc>
        <w:tc>
          <w:tcPr>
            <w:tcW w:w="1154" w:type="pct"/>
            <w:tcBorders>
              <w:top w:val="single" w:sz="4" w:space="0" w:color="7F7F7F"/>
              <w:bottom w:val="single" w:sz="4" w:space="0" w:color="7F7F7F"/>
            </w:tcBorders>
            <w:shd w:val="clear" w:color="auto" w:fill="auto"/>
          </w:tcPr>
          <w:p w14:paraId="18A51809"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varchar(100)</w:t>
            </w:r>
          </w:p>
        </w:tc>
        <w:tc>
          <w:tcPr>
            <w:tcW w:w="644" w:type="pct"/>
            <w:tcBorders>
              <w:top w:val="single" w:sz="4" w:space="0" w:color="7F7F7F"/>
              <w:bottom w:val="single" w:sz="4" w:space="0" w:color="7F7F7F"/>
            </w:tcBorders>
            <w:shd w:val="clear" w:color="auto" w:fill="auto"/>
          </w:tcPr>
          <w:p w14:paraId="1097DDED"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tcBorders>
              <w:top w:val="single" w:sz="4" w:space="0" w:color="7F7F7F"/>
              <w:bottom w:val="single" w:sz="4" w:space="0" w:color="7F7F7F"/>
            </w:tcBorders>
            <w:shd w:val="clear" w:color="auto" w:fill="auto"/>
          </w:tcPr>
          <w:p w14:paraId="2D29799B" w14:textId="413E5A40" w:rsidR="002448A6" w:rsidRPr="00C452DE" w:rsidRDefault="00A33F3D" w:rsidP="00C66070">
            <w:pPr>
              <w:pStyle w:val="aff"/>
              <w:pBdr>
                <w:top w:val="nil"/>
                <w:left w:val="nil"/>
                <w:bottom w:val="nil"/>
                <w:right w:val="nil"/>
                <w:between w:val="nil"/>
                <w:bar w:val="nil"/>
              </w:pBdr>
              <w:spacing w:after="0"/>
              <w:ind w:left="0"/>
            </w:pPr>
            <w:r>
              <w:t>模板</w:t>
            </w:r>
            <w:r w:rsidR="002448A6" w:rsidRPr="00C452DE">
              <w:t xml:space="preserve"> ID</w:t>
            </w:r>
          </w:p>
        </w:tc>
        <w:tc>
          <w:tcPr>
            <w:tcW w:w="538" w:type="pct"/>
            <w:tcBorders>
              <w:top w:val="single" w:sz="4" w:space="0" w:color="7F7F7F"/>
              <w:bottom w:val="single" w:sz="4" w:space="0" w:color="7F7F7F"/>
            </w:tcBorders>
            <w:shd w:val="clear" w:color="auto" w:fill="auto"/>
          </w:tcPr>
          <w:p w14:paraId="2B2B051A"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6E429790" w14:textId="77777777" w:rsidTr="00C66070">
        <w:trPr>
          <w:trHeight w:val="340"/>
        </w:trPr>
        <w:tc>
          <w:tcPr>
            <w:tcW w:w="1497" w:type="pct"/>
            <w:shd w:val="clear" w:color="auto" w:fill="auto"/>
          </w:tcPr>
          <w:p w14:paraId="4EDF739D"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name</w:t>
            </w:r>
          </w:p>
        </w:tc>
        <w:tc>
          <w:tcPr>
            <w:tcW w:w="1154" w:type="pct"/>
            <w:shd w:val="clear" w:color="auto" w:fill="auto"/>
          </w:tcPr>
          <w:p w14:paraId="6D632E64"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varchar(30)</w:t>
            </w:r>
          </w:p>
        </w:tc>
        <w:tc>
          <w:tcPr>
            <w:tcW w:w="644" w:type="pct"/>
            <w:shd w:val="clear" w:color="auto" w:fill="auto"/>
          </w:tcPr>
          <w:p w14:paraId="10F7A2CC" w14:textId="77777777" w:rsidR="002448A6" w:rsidRPr="00C452DE" w:rsidRDefault="002448A6" w:rsidP="00C452DE">
            <w:pPr>
              <w:pStyle w:val="aff"/>
              <w:pBdr>
                <w:top w:val="nil"/>
                <w:left w:val="nil"/>
                <w:bottom w:val="nil"/>
                <w:right w:val="nil"/>
                <w:between w:val="nil"/>
                <w:bar w:val="nil"/>
              </w:pBdr>
              <w:spacing w:after="0"/>
              <w:ind w:left="0" w:firstLine="480"/>
            </w:pPr>
            <w:r w:rsidRPr="00C452DE">
              <w:t>N</w:t>
            </w:r>
          </w:p>
        </w:tc>
        <w:tc>
          <w:tcPr>
            <w:tcW w:w="1167" w:type="pct"/>
            <w:shd w:val="clear" w:color="auto" w:fill="auto"/>
          </w:tcPr>
          <w:p w14:paraId="072D3851" w14:textId="77777777" w:rsidR="002448A6" w:rsidRPr="00C452DE" w:rsidRDefault="002448A6" w:rsidP="00C66070">
            <w:pPr>
              <w:pStyle w:val="aff"/>
              <w:pBdr>
                <w:top w:val="nil"/>
                <w:left w:val="nil"/>
                <w:bottom w:val="nil"/>
                <w:right w:val="nil"/>
                <w:between w:val="nil"/>
                <w:bar w:val="nil"/>
              </w:pBdr>
              <w:spacing w:after="0"/>
              <w:ind w:left="0"/>
            </w:pPr>
            <w:r w:rsidRPr="00C452DE">
              <w:t>虚拟池名称</w:t>
            </w:r>
          </w:p>
        </w:tc>
        <w:tc>
          <w:tcPr>
            <w:tcW w:w="538" w:type="pct"/>
            <w:shd w:val="clear" w:color="auto" w:fill="auto"/>
          </w:tcPr>
          <w:p w14:paraId="6CD6247C" w14:textId="3B364359" w:rsidR="002448A6" w:rsidRPr="00C452DE" w:rsidRDefault="002448A6" w:rsidP="00C66070">
            <w:pPr>
              <w:pStyle w:val="aff"/>
              <w:pBdr>
                <w:top w:val="nil"/>
                <w:left w:val="nil"/>
                <w:bottom w:val="nil"/>
                <w:right w:val="nil"/>
                <w:between w:val="nil"/>
                <w:bar w:val="nil"/>
              </w:pBdr>
              <w:spacing w:after="0"/>
              <w:ind w:left="0"/>
            </w:pPr>
            <w:r w:rsidRPr="00C452DE">
              <w:t>主键</w:t>
            </w:r>
          </w:p>
        </w:tc>
      </w:tr>
      <w:tr w:rsidR="002448A6" w:rsidRPr="000505B6" w14:paraId="3C8F38F9" w14:textId="77777777" w:rsidTr="00C66070">
        <w:trPr>
          <w:trHeight w:val="560"/>
        </w:trPr>
        <w:tc>
          <w:tcPr>
            <w:tcW w:w="1497" w:type="pct"/>
            <w:tcBorders>
              <w:top w:val="single" w:sz="4" w:space="0" w:color="7F7F7F"/>
              <w:bottom w:val="single" w:sz="4" w:space="0" w:color="7F7F7F"/>
            </w:tcBorders>
            <w:shd w:val="clear" w:color="auto" w:fill="auto"/>
          </w:tcPr>
          <w:p w14:paraId="0BBD6C85"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clusterid</w:t>
            </w:r>
          </w:p>
        </w:tc>
        <w:tc>
          <w:tcPr>
            <w:tcW w:w="1154" w:type="pct"/>
            <w:tcBorders>
              <w:top w:val="single" w:sz="4" w:space="0" w:color="7F7F7F"/>
              <w:bottom w:val="single" w:sz="4" w:space="0" w:color="7F7F7F"/>
            </w:tcBorders>
            <w:shd w:val="clear" w:color="auto" w:fill="auto"/>
          </w:tcPr>
          <w:p w14:paraId="7CF8F1DF"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varchar(100)</w:t>
            </w:r>
          </w:p>
        </w:tc>
        <w:tc>
          <w:tcPr>
            <w:tcW w:w="644" w:type="pct"/>
            <w:tcBorders>
              <w:top w:val="single" w:sz="4" w:space="0" w:color="7F7F7F"/>
              <w:bottom w:val="single" w:sz="4" w:space="0" w:color="7F7F7F"/>
            </w:tcBorders>
            <w:shd w:val="clear" w:color="auto" w:fill="auto"/>
          </w:tcPr>
          <w:p w14:paraId="7563E3C1"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tcBorders>
              <w:top w:val="single" w:sz="4" w:space="0" w:color="7F7F7F"/>
              <w:bottom w:val="single" w:sz="4" w:space="0" w:color="7F7F7F"/>
            </w:tcBorders>
            <w:shd w:val="clear" w:color="auto" w:fill="auto"/>
          </w:tcPr>
          <w:p w14:paraId="14256B1C" w14:textId="77777777" w:rsidR="002448A6" w:rsidRPr="00C452DE" w:rsidRDefault="002448A6" w:rsidP="00C66070">
            <w:pPr>
              <w:pStyle w:val="aff"/>
              <w:pBdr>
                <w:top w:val="nil"/>
                <w:left w:val="nil"/>
                <w:bottom w:val="nil"/>
                <w:right w:val="nil"/>
                <w:between w:val="nil"/>
                <w:bar w:val="nil"/>
              </w:pBdr>
              <w:spacing w:after="0"/>
              <w:ind w:left="0"/>
            </w:pPr>
            <w:r w:rsidRPr="00C452DE">
              <w:t>cluster</w:t>
            </w:r>
            <w:r w:rsidRPr="00C452DE">
              <w:t>主键</w:t>
            </w:r>
          </w:p>
        </w:tc>
        <w:tc>
          <w:tcPr>
            <w:tcW w:w="538" w:type="pct"/>
            <w:tcBorders>
              <w:top w:val="single" w:sz="4" w:space="0" w:color="7F7F7F"/>
              <w:bottom w:val="single" w:sz="4" w:space="0" w:color="7F7F7F"/>
            </w:tcBorders>
            <w:shd w:val="clear" w:color="auto" w:fill="auto"/>
          </w:tcPr>
          <w:p w14:paraId="7A8ADEB8" w14:textId="77777777" w:rsidR="002448A6" w:rsidRPr="00C452DE" w:rsidRDefault="002448A6" w:rsidP="00C66070">
            <w:pPr>
              <w:pStyle w:val="aff"/>
              <w:pBdr>
                <w:top w:val="nil"/>
                <w:left w:val="nil"/>
                <w:bottom w:val="nil"/>
                <w:right w:val="nil"/>
                <w:between w:val="nil"/>
                <w:bar w:val="nil"/>
              </w:pBdr>
              <w:spacing w:after="0"/>
              <w:ind w:left="0"/>
            </w:pPr>
            <w:r w:rsidRPr="00C452DE">
              <w:t>外健</w:t>
            </w:r>
          </w:p>
        </w:tc>
      </w:tr>
      <w:tr w:rsidR="002448A6" w:rsidRPr="000505B6" w14:paraId="2B6389F8" w14:textId="77777777" w:rsidTr="00C66070">
        <w:trPr>
          <w:trHeight w:val="560"/>
        </w:trPr>
        <w:tc>
          <w:tcPr>
            <w:tcW w:w="1497" w:type="pct"/>
            <w:shd w:val="clear" w:color="auto" w:fill="auto"/>
          </w:tcPr>
          <w:p w14:paraId="5D89734F" w14:textId="48155FD8" w:rsidR="002448A6" w:rsidRPr="00C452DE" w:rsidRDefault="000008C2" w:rsidP="00C452DE">
            <w:pPr>
              <w:pStyle w:val="aff"/>
              <w:pBdr>
                <w:top w:val="nil"/>
                <w:left w:val="nil"/>
                <w:bottom w:val="nil"/>
                <w:right w:val="nil"/>
                <w:between w:val="nil"/>
                <w:bar w:val="nil"/>
              </w:pBdr>
              <w:spacing w:after="0"/>
              <w:ind w:left="0" w:firstLine="482"/>
              <w:rPr>
                <w:b/>
                <w:bCs/>
              </w:rPr>
            </w:pPr>
            <w:r>
              <w:rPr>
                <w:b/>
                <w:bCs/>
              </w:rPr>
              <w:t>VM</w:t>
            </w:r>
            <w:r w:rsidR="002448A6" w:rsidRPr="00C452DE">
              <w:rPr>
                <w:b/>
                <w:bCs/>
              </w:rPr>
              <w:t>id</w:t>
            </w:r>
          </w:p>
        </w:tc>
        <w:tc>
          <w:tcPr>
            <w:tcW w:w="1154" w:type="pct"/>
            <w:shd w:val="clear" w:color="auto" w:fill="auto"/>
          </w:tcPr>
          <w:p w14:paraId="7D198925"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varchar(100)</w:t>
            </w:r>
          </w:p>
        </w:tc>
        <w:tc>
          <w:tcPr>
            <w:tcW w:w="644" w:type="pct"/>
            <w:shd w:val="clear" w:color="auto" w:fill="auto"/>
          </w:tcPr>
          <w:p w14:paraId="57AF3C69"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shd w:val="clear" w:color="auto" w:fill="auto"/>
          </w:tcPr>
          <w:p w14:paraId="78AD7E9A" w14:textId="77777777" w:rsidR="002448A6" w:rsidRPr="00C452DE" w:rsidRDefault="002448A6" w:rsidP="00C66070">
            <w:pPr>
              <w:pStyle w:val="aff"/>
              <w:pBdr>
                <w:top w:val="nil"/>
                <w:left w:val="nil"/>
                <w:bottom w:val="nil"/>
                <w:right w:val="nil"/>
                <w:between w:val="nil"/>
                <w:bar w:val="nil"/>
              </w:pBdr>
              <w:spacing w:after="0"/>
              <w:ind w:left="0"/>
            </w:pPr>
            <w:r w:rsidRPr="00C452DE">
              <w:t>源虚拟机的标识</w:t>
            </w:r>
          </w:p>
        </w:tc>
        <w:tc>
          <w:tcPr>
            <w:tcW w:w="538" w:type="pct"/>
            <w:shd w:val="clear" w:color="auto" w:fill="auto"/>
          </w:tcPr>
          <w:p w14:paraId="32DEE0D1" w14:textId="77777777" w:rsidR="002448A6" w:rsidRPr="00C452DE" w:rsidRDefault="002448A6" w:rsidP="00C66070">
            <w:pPr>
              <w:pStyle w:val="aff"/>
              <w:pBdr>
                <w:top w:val="nil"/>
                <w:left w:val="nil"/>
                <w:bottom w:val="nil"/>
                <w:right w:val="nil"/>
                <w:between w:val="nil"/>
                <w:bar w:val="nil"/>
              </w:pBdr>
              <w:spacing w:after="0"/>
              <w:ind w:left="0"/>
            </w:pPr>
            <w:r w:rsidRPr="00C452DE">
              <w:t>外健</w:t>
            </w:r>
          </w:p>
        </w:tc>
      </w:tr>
      <w:tr w:rsidR="002448A6" w:rsidRPr="000505B6" w14:paraId="0CFCEAAF" w14:textId="77777777" w:rsidTr="00C66070">
        <w:trPr>
          <w:trHeight w:val="340"/>
        </w:trPr>
        <w:tc>
          <w:tcPr>
            <w:tcW w:w="1497" w:type="pct"/>
            <w:tcBorders>
              <w:top w:val="single" w:sz="4" w:space="0" w:color="7F7F7F"/>
              <w:bottom w:val="single" w:sz="4" w:space="0" w:color="7F7F7F"/>
            </w:tcBorders>
            <w:shd w:val="clear" w:color="auto" w:fill="auto"/>
          </w:tcPr>
          <w:p w14:paraId="24B0B2FB"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createDate</w:t>
            </w:r>
          </w:p>
        </w:tc>
        <w:tc>
          <w:tcPr>
            <w:tcW w:w="1154" w:type="pct"/>
            <w:tcBorders>
              <w:top w:val="single" w:sz="4" w:space="0" w:color="7F7F7F"/>
              <w:bottom w:val="single" w:sz="4" w:space="0" w:color="7F7F7F"/>
            </w:tcBorders>
            <w:shd w:val="clear" w:color="auto" w:fill="auto"/>
          </w:tcPr>
          <w:p w14:paraId="29CF1064"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datetime</w:t>
            </w:r>
          </w:p>
        </w:tc>
        <w:tc>
          <w:tcPr>
            <w:tcW w:w="644" w:type="pct"/>
            <w:tcBorders>
              <w:top w:val="single" w:sz="4" w:space="0" w:color="7F7F7F"/>
              <w:bottom w:val="single" w:sz="4" w:space="0" w:color="7F7F7F"/>
            </w:tcBorders>
            <w:shd w:val="clear" w:color="auto" w:fill="auto"/>
          </w:tcPr>
          <w:p w14:paraId="07B49191"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tcBorders>
              <w:top w:val="single" w:sz="4" w:space="0" w:color="7F7F7F"/>
              <w:bottom w:val="single" w:sz="4" w:space="0" w:color="7F7F7F"/>
            </w:tcBorders>
            <w:shd w:val="clear" w:color="auto" w:fill="auto"/>
          </w:tcPr>
          <w:p w14:paraId="354114DC" w14:textId="31C27FBE" w:rsidR="002448A6" w:rsidRPr="00C452DE" w:rsidRDefault="00A33F3D" w:rsidP="00C66070">
            <w:pPr>
              <w:pStyle w:val="aff"/>
              <w:pBdr>
                <w:top w:val="nil"/>
                <w:left w:val="nil"/>
                <w:bottom w:val="nil"/>
                <w:right w:val="nil"/>
                <w:between w:val="nil"/>
                <w:bar w:val="nil"/>
              </w:pBdr>
              <w:spacing w:after="0"/>
              <w:ind w:left="0"/>
            </w:pPr>
            <w:r>
              <w:t>模板</w:t>
            </w:r>
            <w:r w:rsidR="00C66070">
              <w:t>创建</w:t>
            </w:r>
            <w:r w:rsidR="002448A6" w:rsidRPr="00C452DE">
              <w:t>时间</w:t>
            </w:r>
          </w:p>
        </w:tc>
        <w:tc>
          <w:tcPr>
            <w:tcW w:w="538" w:type="pct"/>
            <w:tcBorders>
              <w:top w:val="single" w:sz="4" w:space="0" w:color="7F7F7F"/>
              <w:bottom w:val="single" w:sz="4" w:space="0" w:color="7F7F7F"/>
            </w:tcBorders>
            <w:shd w:val="clear" w:color="auto" w:fill="auto"/>
          </w:tcPr>
          <w:p w14:paraId="1CCA03B5"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05F958F0" w14:textId="77777777" w:rsidTr="00C66070">
        <w:trPr>
          <w:trHeight w:val="340"/>
        </w:trPr>
        <w:tc>
          <w:tcPr>
            <w:tcW w:w="1497" w:type="pct"/>
            <w:shd w:val="clear" w:color="auto" w:fill="auto"/>
          </w:tcPr>
          <w:p w14:paraId="5DC3EA54"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memory</w:t>
            </w:r>
          </w:p>
        </w:tc>
        <w:tc>
          <w:tcPr>
            <w:tcW w:w="1154" w:type="pct"/>
            <w:shd w:val="clear" w:color="auto" w:fill="auto"/>
          </w:tcPr>
          <w:p w14:paraId="40017F8B"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double</w:t>
            </w:r>
          </w:p>
        </w:tc>
        <w:tc>
          <w:tcPr>
            <w:tcW w:w="644" w:type="pct"/>
            <w:shd w:val="clear" w:color="auto" w:fill="auto"/>
          </w:tcPr>
          <w:p w14:paraId="1486C7F9"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shd w:val="clear" w:color="auto" w:fill="auto"/>
          </w:tcPr>
          <w:p w14:paraId="11B25215" w14:textId="01EFFDD6" w:rsidR="002448A6" w:rsidRPr="00C452DE" w:rsidRDefault="00A33F3D" w:rsidP="00C66070">
            <w:pPr>
              <w:pStyle w:val="aff"/>
              <w:pBdr>
                <w:top w:val="nil"/>
                <w:left w:val="nil"/>
                <w:bottom w:val="nil"/>
                <w:right w:val="nil"/>
                <w:between w:val="nil"/>
                <w:bar w:val="nil"/>
              </w:pBdr>
              <w:spacing w:after="0"/>
              <w:ind w:left="0"/>
            </w:pPr>
            <w:r>
              <w:t>模板</w:t>
            </w:r>
            <w:r w:rsidR="002448A6" w:rsidRPr="00C452DE">
              <w:t>占用内存大小</w:t>
            </w:r>
          </w:p>
        </w:tc>
        <w:tc>
          <w:tcPr>
            <w:tcW w:w="538" w:type="pct"/>
            <w:shd w:val="clear" w:color="auto" w:fill="auto"/>
          </w:tcPr>
          <w:p w14:paraId="0103B312"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352BB2FC" w14:textId="77777777" w:rsidTr="00C66070">
        <w:trPr>
          <w:trHeight w:val="340"/>
        </w:trPr>
        <w:tc>
          <w:tcPr>
            <w:tcW w:w="1497" w:type="pct"/>
            <w:tcBorders>
              <w:top w:val="single" w:sz="4" w:space="0" w:color="7F7F7F"/>
              <w:bottom w:val="single" w:sz="4" w:space="0" w:color="7F7F7F"/>
            </w:tcBorders>
            <w:shd w:val="clear" w:color="auto" w:fill="auto"/>
          </w:tcPr>
          <w:p w14:paraId="49D5A6C9"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status</w:t>
            </w:r>
          </w:p>
        </w:tc>
        <w:tc>
          <w:tcPr>
            <w:tcW w:w="1154" w:type="pct"/>
            <w:tcBorders>
              <w:top w:val="single" w:sz="4" w:space="0" w:color="7F7F7F"/>
              <w:bottom w:val="single" w:sz="4" w:space="0" w:color="7F7F7F"/>
            </w:tcBorders>
            <w:shd w:val="clear" w:color="auto" w:fill="auto"/>
          </w:tcPr>
          <w:p w14:paraId="246C49D1"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varchar(30)</w:t>
            </w:r>
          </w:p>
        </w:tc>
        <w:tc>
          <w:tcPr>
            <w:tcW w:w="644" w:type="pct"/>
            <w:tcBorders>
              <w:top w:val="single" w:sz="4" w:space="0" w:color="7F7F7F"/>
              <w:bottom w:val="single" w:sz="4" w:space="0" w:color="7F7F7F"/>
            </w:tcBorders>
            <w:shd w:val="clear" w:color="auto" w:fill="auto"/>
          </w:tcPr>
          <w:p w14:paraId="69589484"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tcBorders>
              <w:top w:val="single" w:sz="4" w:space="0" w:color="7F7F7F"/>
              <w:bottom w:val="single" w:sz="4" w:space="0" w:color="7F7F7F"/>
            </w:tcBorders>
            <w:shd w:val="clear" w:color="auto" w:fill="auto"/>
          </w:tcPr>
          <w:p w14:paraId="064671A2" w14:textId="17517A90" w:rsidR="002448A6" w:rsidRPr="00C452DE" w:rsidRDefault="00A33F3D" w:rsidP="00C66070">
            <w:pPr>
              <w:pStyle w:val="aff"/>
              <w:pBdr>
                <w:top w:val="nil"/>
                <w:left w:val="nil"/>
                <w:bottom w:val="nil"/>
                <w:right w:val="nil"/>
                <w:between w:val="nil"/>
                <w:bar w:val="nil"/>
              </w:pBdr>
              <w:spacing w:after="0"/>
              <w:ind w:left="0"/>
            </w:pPr>
            <w:r>
              <w:t>模板</w:t>
            </w:r>
            <w:r w:rsidR="002448A6" w:rsidRPr="00C452DE">
              <w:t>的状态</w:t>
            </w:r>
          </w:p>
        </w:tc>
        <w:tc>
          <w:tcPr>
            <w:tcW w:w="538" w:type="pct"/>
            <w:tcBorders>
              <w:top w:val="single" w:sz="4" w:space="0" w:color="7F7F7F"/>
              <w:bottom w:val="single" w:sz="4" w:space="0" w:color="7F7F7F"/>
            </w:tcBorders>
            <w:shd w:val="clear" w:color="auto" w:fill="auto"/>
          </w:tcPr>
          <w:p w14:paraId="578219FC"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481CE526" w14:textId="77777777" w:rsidTr="00C66070">
        <w:trPr>
          <w:trHeight w:val="680"/>
        </w:trPr>
        <w:tc>
          <w:tcPr>
            <w:tcW w:w="1497" w:type="pct"/>
            <w:shd w:val="clear" w:color="auto" w:fill="auto"/>
          </w:tcPr>
          <w:p w14:paraId="687E509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cpuTopologyCore</w:t>
            </w:r>
          </w:p>
        </w:tc>
        <w:tc>
          <w:tcPr>
            <w:tcW w:w="1154" w:type="pct"/>
            <w:shd w:val="clear" w:color="auto" w:fill="auto"/>
          </w:tcPr>
          <w:p w14:paraId="50E702BB"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int</w:t>
            </w:r>
          </w:p>
        </w:tc>
        <w:tc>
          <w:tcPr>
            <w:tcW w:w="644" w:type="pct"/>
            <w:shd w:val="clear" w:color="auto" w:fill="auto"/>
          </w:tcPr>
          <w:p w14:paraId="49609128" w14:textId="7A3ED391" w:rsidR="002448A6" w:rsidRPr="00C452DE" w:rsidRDefault="002448A6" w:rsidP="00C452DE">
            <w:pPr>
              <w:pStyle w:val="aff"/>
              <w:pBdr>
                <w:top w:val="nil"/>
                <w:left w:val="nil"/>
                <w:bottom w:val="nil"/>
                <w:right w:val="nil"/>
                <w:between w:val="nil"/>
                <w:bar w:val="nil"/>
              </w:pBdr>
              <w:spacing w:after="0"/>
              <w:ind w:left="0" w:firstLine="480"/>
            </w:pPr>
          </w:p>
        </w:tc>
        <w:tc>
          <w:tcPr>
            <w:tcW w:w="1167" w:type="pct"/>
            <w:shd w:val="clear" w:color="auto" w:fill="auto"/>
          </w:tcPr>
          <w:p w14:paraId="18AD817A" w14:textId="09B2265E" w:rsidR="002448A6" w:rsidRPr="00C452DE" w:rsidRDefault="00A33F3D" w:rsidP="00C66070">
            <w:pPr>
              <w:pStyle w:val="aff"/>
              <w:pBdr>
                <w:top w:val="nil"/>
                <w:left w:val="nil"/>
                <w:bottom w:val="nil"/>
                <w:right w:val="nil"/>
                <w:between w:val="nil"/>
                <w:bar w:val="nil"/>
              </w:pBdr>
              <w:spacing w:after="0"/>
              <w:ind w:left="0"/>
            </w:pPr>
            <w:r>
              <w:t>模板</w:t>
            </w:r>
            <w:r w:rsidR="002448A6" w:rsidRPr="00C452DE">
              <w:t>分配到</w:t>
            </w:r>
            <w:r w:rsidR="00C66070">
              <w:rPr>
                <w:rFonts w:hint="eastAsia"/>
              </w:rPr>
              <w:t>CPU</w:t>
            </w:r>
            <w:r w:rsidR="002448A6" w:rsidRPr="00C452DE">
              <w:t>核心数</w:t>
            </w:r>
          </w:p>
        </w:tc>
        <w:tc>
          <w:tcPr>
            <w:tcW w:w="538" w:type="pct"/>
            <w:shd w:val="clear" w:color="auto" w:fill="auto"/>
          </w:tcPr>
          <w:p w14:paraId="534CE5E8"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49955BD5" w14:textId="77777777" w:rsidTr="00C66070">
        <w:trPr>
          <w:trHeight w:val="560"/>
        </w:trPr>
        <w:tc>
          <w:tcPr>
            <w:tcW w:w="1497" w:type="pct"/>
            <w:tcBorders>
              <w:top w:val="single" w:sz="4" w:space="0" w:color="7F7F7F"/>
              <w:bottom w:val="single" w:sz="4" w:space="0" w:color="7F7F7F"/>
            </w:tcBorders>
            <w:shd w:val="clear" w:color="auto" w:fill="auto"/>
          </w:tcPr>
          <w:p w14:paraId="178FC3EA"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comment</w:t>
            </w:r>
          </w:p>
        </w:tc>
        <w:tc>
          <w:tcPr>
            <w:tcW w:w="1154" w:type="pct"/>
            <w:tcBorders>
              <w:top w:val="single" w:sz="4" w:space="0" w:color="7F7F7F"/>
              <w:bottom w:val="single" w:sz="4" w:space="0" w:color="7F7F7F"/>
            </w:tcBorders>
            <w:shd w:val="clear" w:color="auto" w:fill="auto"/>
          </w:tcPr>
          <w:p w14:paraId="015BAB13" w14:textId="77777777" w:rsidR="002448A6" w:rsidRPr="00C452DE" w:rsidRDefault="002448A6" w:rsidP="00C452DE">
            <w:pPr>
              <w:pStyle w:val="aff"/>
              <w:pBdr>
                <w:top w:val="nil"/>
                <w:left w:val="nil"/>
                <w:bottom w:val="nil"/>
                <w:right w:val="nil"/>
                <w:between w:val="nil"/>
                <w:bar w:val="nil"/>
              </w:pBdr>
              <w:spacing w:after="0"/>
              <w:ind w:left="0" w:firstLine="480"/>
              <w:jc w:val="left"/>
            </w:pPr>
            <w:r w:rsidRPr="00C452DE">
              <w:t>varchar(200)</w:t>
            </w:r>
          </w:p>
        </w:tc>
        <w:tc>
          <w:tcPr>
            <w:tcW w:w="644" w:type="pct"/>
            <w:tcBorders>
              <w:top w:val="single" w:sz="4" w:space="0" w:color="7F7F7F"/>
              <w:bottom w:val="single" w:sz="4" w:space="0" w:color="7F7F7F"/>
            </w:tcBorders>
            <w:shd w:val="clear" w:color="auto" w:fill="auto"/>
          </w:tcPr>
          <w:p w14:paraId="34BE9AD2"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tcBorders>
              <w:top w:val="single" w:sz="4" w:space="0" w:color="7F7F7F"/>
              <w:bottom w:val="single" w:sz="4" w:space="0" w:color="7F7F7F"/>
            </w:tcBorders>
            <w:shd w:val="clear" w:color="auto" w:fill="auto"/>
          </w:tcPr>
          <w:p w14:paraId="0F46367F" w14:textId="6C24D577" w:rsidR="002448A6" w:rsidRPr="00C452DE" w:rsidRDefault="00A33F3D" w:rsidP="00C66070">
            <w:pPr>
              <w:pStyle w:val="aff"/>
              <w:pBdr>
                <w:top w:val="nil"/>
                <w:left w:val="nil"/>
                <w:bottom w:val="nil"/>
                <w:right w:val="nil"/>
                <w:between w:val="nil"/>
                <w:bar w:val="nil"/>
              </w:pBdr>
              <w:spacing w:after="0"/>
              <w:ind w:left="0"/>
            </w:pPr>
            <w:r>
              <w:t>模板</w:t>
            </w:r>
            <w:r w:rsidR="002448A6" w:rsidRPr="00C452DE">
              <w:t>备注信息</w:t>
            </w:r>
          </w:p>
        </w:tc>
        <w:tc>
          <w:tcPr>
            <w:tcW w:w="538" w:type="pct"/>
            <w:tcBorders>
              <w:top w:val="single" w:sz="4" w:space="0" w:color="7F7F7F"/>
              <w:bottom w:val="single" w:sz="4" w:space="0" w:color="7F7F7F"/>
            </w:tcBorders>
            <w:shd w:val="clear" w:color="auto" w:fill="auto"/>
          </w:tcPr>
          <w:p w14:paraId="13A55AB4" w14:textId="77777777" w:rsidR="002448A6" w:rsidRPr="00C452DE" w:rsidRDefault="002448A6" w:rsidP="00C452DE">
            <w:pPr>
              <w:pStyle w:val="aff"/>
              <w:pBdr>
                <w:top w:val="nil"/>
                <w:left w:val="nil"/>
                <w:bottom w:val="nil"/>
                <w:right w:val="nil"/>
                <w:between w:val="nil"/>
                <w:bar w:val="nil"/>
              </w:pBdr>
              <w:spacing w:after="0"/>
              <w:ind w:left="0" w:firstLine="480"/>
            </w:pPr>
          </w:p>
        </w:tc>
      </w:tr>
      <w:tr w:rsidR="002448A6" w:rsidRPr="000505B6" w14:paraId="2C2BD66C" w14:textId="77777777" w:rsidTr="00C66070">
        <w:trPr>
          <w:trHeight w:val="570"/>
        </w:trPr>
        <w:tc>
          <w:tcPr>
            <w:tcW w:w="1497" w:type="pct"/>
            <w:shd w:val="clear" w:color="auto" w:fill="auto"/>
          </w:tcPr>
          <w:p w14:paraId="01F0D190" w14:textId="77777777" w:rsidR="002448A6" w:rsidRPr="00C452DE" w:rsidRDefault="002448A6" w:rsidP="00C452DE">
            <w:pPr>
              <w:pStyle w:val="aff"/>
              <w:pBdr>
                <w:top w:val="nil"/>
                <w:left w:val="nil"/>
                <w:bottom w:val="nil"/>
                <w:right w:val="nil"/>
                <w:between w:val="nil"/>
                <w:bar w:val="nil"/>
              </w:pBdr>
              <w:spacing w:after="0"/>
              <w:ind w:left="0" w:firstLine="482"/>
              <w:rPr>
                <w:b/>
                <w:bCs/>
              </w:rPr>
            </w:pPr>
            <w:r w:rsidRPr="00C452DE">
              <w:rPr>
                <w:b/>
                <w:bCs/>
              </w:rPr>
              <w:t>decription</w:t>
            </w:r>
          </w:p>
        </w:tc>
        <w:tc>
          <w:tcPr>
            <w:tcW w:w="1154" w:type="pct"/>
            <w:shd w:val="clear" w:color="auto" w:fill="auto"/>
          </w:tcPr>
          <w:p w14:paraId="0EA42E93" w14:textId="77777777" w:rsidR="002448A6" w:rsidRPr="00C452DE" w:rsidRDefault="002448A6" w:rsidP="00C93DC4">
            <w:pPr>
              <w:pStyle w:val="aff"/>
              <w:pBdr>
                <w:top w:val="nil"/>
                <w:left w:val="nil"/>
                <w:bottom w:val="nil"/>
                <w:right w:val="nil"/>
                <w:between w:val="nil"/>
                <w:bar w:val="nil"/>
              </w:pBdr>
              <w:spacing w:after="0"/>
              <w:ind w:left="0" w:firstLine="480"/>
              <w:jc w:val="left"/>
            </w:pPr>
            <w:r w:rsidRPr="00C452DE">
              <w:t>varchar(200)</w:t>
            </w:r>
          </w:p>
        </w:tc>
        <w:tc>
          <w:tcPr>
            <w:tcW w:w="644" w:type="pct"/>
            <w:shd w:val="clear" w:color="auto" w:fill="auto"/>
          </w:tcPr>
          <w:p w14:paraId="4B9B65CA" w14:textId="77777777" w:rsidR="002448A6" w:rsidRPr="00C452DE" w:rsidRDefault="002448A6" w:rsidP="00C452DE">
            <w:pPr>
              <w:pStyle w:val="aff"/>
              <w:pBdr>
                <w:top w:val="nil"/>
                <w:left w:val="nil"/>
                <w:bottom w:val="nil"/>
                <w:right w:val="nil"/>
                <w:between w:val="nil"/>
                <w:bar w:val="nil"/>
              </w:pBdr>
              <w:spacing w:after="0"/>
              <w:ind w:left="0" w:firstLine="480"/>
            </w:pPr>
          </w:p>
        </w:tc>
        <w:tc>
          <w:tcPr>
            <w:tcW w:w="1167" w:type="pct"/>
            <w:shd w:val="clear" w:color="auto" w:fill="auto"/>
          </w:tcPr>
          <w:p w14:paraId="239CE38E" w14:textId="712DFDF7" w:rsidR="002448A6" w:rsidRPr="00C452DE" w:rsidRDefault="000008C2" w:rsidP="00C66070">
            <w:pPr>
              <w:pStyle w:val="aff"/>
              <w:pBdr>
                <w:top w:val="nil"/>
                <w:left w:val="nil"/>
                <w:bottom w:val="nil"/>
                <w:right w:val="nil"/>
                <w:between w:val="nil"/>
                <w:bar w:val="nil"/>
              </w:pBdr>
              <w:spacing w:after="0"/>
              <w:ind w:left="0"/>
            </w:pPr>
            <w:r>
              <w:t>VM</w:t>
            </w:r>
            <w:r w:rsidR="002448A6" w:rsidRPr="00C452DE">
              <w:t>等描述</w:t>
            </w:r>
          </w:p>
        </w:tc>
        <w:tc>
          <w:tcPr>
            <w:tcW w:w="538" w:type="pct"/>
            <w:shd w:val="clear" w:color="auto" w:fill="auto"/>
          </w:tcPr>
          <w:p w14:paraId="54D28B03" w14:textId="77777777" w:rsidR="002448A6" w:rsidRPr="00C452DE" w:rsidRDefault="002448A6" w:rsidP="00C452DE">
            <w:pPr>
              <w:pStyle w:val="aff"/>
              <w:pBdr>
                <w:top w:val="nil"/>
                <w:left w:val="nil"/>
                <w:bottom w:val="nil"/>
                <w:right w:val="nil"/>
                <w:between w:val="nil"/>
                <w:bar w:val="nil"/>
              </w:pBdr>
              <w:spacing w:after="0"/>
              <w:ind w:left="0" w:firstLine="480"/>
            </w:pPr>
          </w:p>
        </w:tc>
      </w:tr>
    </w:tbl>
    <w:p w14:paraId="28CDA907" w14:textId="77777777" w:rsidR="00CE7F99" w:rsidRPr="00C66070" w:rsidRDefault="00CE7F99" w:rsidP="00C66070">
      <w:pPr>
        <w:pStyle w:val="2"/>
      </w:pPr>
      <w:bookmarkStart w:id="128" w:name="_Toc475743689"/>
      <w:bookmarkStart w:id="129" w:name="_Toc475806817"/>
      <w:r w:rsidRPr="00C66070">
        <w:rPr>
          <w:rFonts w:hint="eastAsia"/>
        </w:rPr>
        <w:lastRenderedPageBreak/>
        <w:t>关键技术设计</w:t>
      </w:r>
      <w:bookmarkEnd w:id="128"/>
      <w:bookmarkEnd w:id="129"/>
    </w:p>
    <w:p w14:paraId="74DA496E" w14:textId="79A481BF" w:rsidR="002448A6" w:rsidRPr="00C66070" w:rsidRDefault="002448A6" w:rsidP="00C66070">
      <w:pPr>
        <w:pStyle w:val="3"/>
      </w:pPr>
      <w:bookmarkStart w:id="130" w:name="_Toc475743690"/>
      <w:bookmarkStart w:id="131" w:name="_Toc475806818"/>
      <w:r w:rsidRPr="00C66070">
        <w:rPr>
          <w:rFonts w:hint="eastAsia"/>
        </w:rPr>
        <w:t>创建</w:t>
      </w:r>
      <w:r w:rsidR="000008C2" w:rsidRPr="00C66070">
        <w:t>VM</w:t>
      </w:r>
      <w:r w:rsidRPr="00C66070">
        <w:t xml:space="preserve"> Pool</w:t>
      </w:r>
      <w:r w:rsidRPr="00C66070">
        <w:rPr>
          <w:rFonts w:hint="eastAsia"/>
        </w:rPr>
        <w:t>的设计</w:t>
      </w:r>
      <w:bookmarkEnd w:id="130"/>
      <w:bookmarkEnd w:id="131"/>
    </w:p>
    <w:p w14:paraId="754003A2" w14:textId="30BADD25" w:rsidR="002448A6" w:rsidRDefault="00F55B97" w:rsidP="00AD1C38">
      <w:pPr>
        <w:pStyle w:val="aff"/>
        <w:spacing w:after="0"/>
        <w:ind w:left="0" w:firstLine="480"/>
      </w:pPr>
      <w:r>
        <w:rPr>
          <w:noProof/>
        </w:rPr>
        <w:drawing>
          <wp:anchor distT="0" distB="0" distL="114300" distR="114300" simplePos="0" relativeHeight="251687936" behindDoc="0" locked="0" layoutInCell="1" allowOverlap="1" wp14:anchorId="7D1F9E00" wp14:editId="35D9C5D8">
            <wp:simplePos x="0" y="0"/>
            <wp:positionH relativeFrom="margin">
              <wp:posOffset>-177800</wp:posOffset>
            </wp:positionH>
            <wp:positionV relativeFrom="paragraph">
              <wp:posOffset>3282315</wp:posOffset>
            </wp:positionV>
            <wp:extent cx="5334000" cy="2438400"/>
            <wp:effectExtent l="0" t="0" r="0" b="0"/>
            <wp:wrapTopAndBottom/>
            <wp:docPr id="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40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A6" w:rsidRPr="00AD1C38">
        <w:t>本自动化管理系统根据用户输入的</w:t>
      </w:r>
      <w:r w:rsidR="000008C2">
        <w:t>VM</w:t>
      </w:r>
      <w:r w:rsidR="002448A6" w:rsidRPr="00AD1C38">
        <w:t xml:space="preserve"> Pool</w:t>
      </w:r>
      <w:r w:rsidR="000E1662">
        <w:rPr>
          <w:rFonts w:hint="eastAsia"/>
        </w:rPr>
        <w:t xml:space="preserve"> </w:t>
      </w:r>
      <w:r w:rsidR="002448A6" w:rsidRPr="00AD1C38">
        <w:t>name</w:t>
      </w:r>
      <w:r w:rsidR="002448A6" w:rsidRPr="00AD1C38">
        <w:t>，</w:t>
      </w:r>
      <w:r w:rsidR="002D05A8">
        <w:rPr>
          <w:rFonts w:hint="eastAsia"/>
        </w:rPr>
        <w:t>t</w:t>
      </w:r>
      <w:r w:rsidR="002D05A8">
        <w:t xml:space="preserve">emplate </w:t>
      </w:r>
      <w:r w:rsidR="002448A6" w:rsidRPr="00AD1C38">
        <w:t xml:space="preserve"> name</w:t>
      </w:r>
      <w:r w:rsidR="002448A6" w:rsidRPr="00AD1C38">
        <w:t>，</w:t>
      </w:r>
      <w:r w:rsidR="002448A6" w:rsidRPr="00AD1C38">
        <w:t>released number</w:t>
      </w:r>
      <w:r w:rsidR="002448A6" w:rsidRPr="00AD1C38">
        <w:t>，</w:t>
      </w:r>
      <w:r w:rsidR="002448A6" w:rsidRPr="00AD1C38">
        <w:t>effective time, pool description, pool size(&lt;239)</w:t>
      </w:r>
      <w:r w:rsidR="002448A6" w:rsidRPr="00AD1C38">
        <w:t>，</w:t>
      </w:r>
      <w:r w:rsidR="002448A6" w:rsidRPr="00AD1C38">
        <w:t>batch size(&lt;25)</w:t>
      </w:r>
      <w:r w:rsidR="002448A6" w:rsidRPr="00AD1C38">
        <w:t>，</w:t>
      </w:r>
      <w:r w:rsidR="002448A6" w:rsidRPr="00AD1C38">
        <w:t>memory size</w:t>
      </w:r>
      <w:r w:rsidR="002448A6" w:rsidRPr="00AD1C38">
        <w:t>等信息。系统先会根据</w:t>
      </w:r>
      <w:r w:rsidR="002D05A8">
        <w:t xml:space="preserve">template </w:t>
      </w:r>
      <w:r w:rsidR="002448A6" w:rsidRPr="00AD1C38">
        <w:t xml:space="preserve">name </w:t>
      </w:r>
      <w:r w:rsidR="002448A6" w:rsidRPr="00AD1C38">
        <w:t>向</w:t>
      </w:r>
      <w:r w:rsidR="002448A6" w:rsidRPr="00AD1C38">
        <w:t>RHEV server</w:t>
      </w:r>
      <w:r w:rsidR="002448A6" w:rsidRPr="00AD1C38">
        <w:t>请求整个</w:t>
      </w:r>
      <w:r w:rsidR="00A33F3D">
        <w:t>模板</w:t>
      </w:r>
      <w:r w:rsidR="002448A6" w:rsidRPr="00AD1C38">
        <w:t>的信息，从中解析出</w:t>
      </w:r>
      <w:r w:rsidR="00A33F3D">
        <w:t>模板</w:t>
      </w:r>
      <w:r w:rsidR="002448A6" w:rsidRPr="00AD1C38">
        <w:t>d id</w:t>
      </w:r>
      <w:r w:rsidR="002448A6" w:rsidRPr="00AD1C38">
        <w:t>、</w:t>
      </w:r>
      <w:r w:rsidR="002448A6" w:rsidRPr="00AD1C38">
        <w:t>cluster id</w:t>
      </w:r>
      <w:r w:rsidR="002448A6" w:rsidRPr="00AD1C38">
        <w:t>、</w:t>
      </w:r>
      <w:r w:rsidR="002448A6" w:rsidRPr="00AD1C38">
        <w:t>domain id</w:t>
      </w:r>
      <w:r w:rsidR="002448A6" w:rsidRPr="00AD1C38">
        <w:t>、</w:t>
      </w:r>
      <w:r w:rsidR="002448A6" w:rsidRPr="00AD1C38">
        <w:t>vlan</w:t>
      </w:r>
      <w:r w:rsidR="002448A6" w:rsidRPr="00AD1C38">
        <w:t>、</w:t>
      </w:r>
      <w:r w:rsidR="002448A6" w:rsidRPr="00AD1C38">
        <w:t>storage</w:t>
      </w:r>
      <w:r w:rsidR="002448A6" w:rsidRPr="00AD1C38">
        <w:t>等必要的信息，并将这些字段和用户输入的部分信息写入</w:t>
      </w:r>
      <w:r w:rsidR="002448A6" w:rsidRPr="00AD1C38">
        <w:t>process.controller</w:t>
      </w:r>
      <w:r w:rsidR="002448A6" w:rsidRPr="00AD1C38">
        <w:t>中，并将</w:t>
      </w:r>
      <w:r w:rsidR="002448A6" w:rsidRPr="00AD1C38">
        <w:t>process.controller</w:t>
      </w:r>
      <w:r w:rsidR="002448A6" w:rsidRPr="00AD1C38">
        <w:t>写入</w:t>
      </w:r>
      <w:r w:rsidR="002448A6" w:rsidRPr="00AD1C38">
        <w:t>VDI_</w:t>
      </w:r>
      <w:r w:rsidR="000008C2">
        <w:t>VM</w:t>
      </w:r>
      <w:r w:rsidR="002448A6" w:rsidRPr="00AD1C38">
        <w:t xml:space="preserve"> POOL_DETAILS</w:t>
      </w:r>
      <w:r w:rsidR="002448A6" w:rsidRPr="00AD1C38">
        <w:t>表中同时设置表中</w:t>
      </w:r>
      <w:r w:rsidR="002448A6" w:rsidRPr="00AD1C38">
        <w:t>deploystatus</w:t>
      </w:r>
      <w:r w:rsidR="002448A6" w:rsidRPr="00AD1C38">
        <w:t>为</w:t>
      </w:r>
      <w:r w:rsidR="002448A6" w:rsidRPr="00AD1C38">
        <w:t>0</w:t>
      </w:r>
      <w:r w:rsidR="002448A6" w:rsidRPr="00AD1C38">
        <w:t>。调度进程在取得数据权限之后从数据库读取到此任务，判断此任务是否需要</w:t>
      </w:r>
      <w:r w:rsidR="002108CE">
        <w:t>执行，如若不需要或有异常</w:t>
      </w:r>
      <w:r w:rsidR="002E03F1">
        <w:rPr>
          <w:rFonts w:hint="eastAsia"/>
        </w:rPr>
        <w:t>，</w:t>
      </w:r>
      <w:r w:rsidR="002108CE">
        <w:t>将结果返回到前端页面，生成日志文件，</w:t>
      </w:r>
      <w:r w:rsidR="002108CE">
        <w:rPr>
          <w:rFonts w:hint="eastAsia"/>
        </w:rPr>
        <w:t>调度进程继续调度其它任务</w:t>
      </w:r>
      <w:r w:rsidR="002448A6" w:rsidRPr="00AD1C38">
        <w:t>。如若任务通过判断需要执行，调度进程将</w:t>
      </w:r>
      <w:r w:rsidR="002448A6" w:rsidRPr="00AD1C38">
        <w:t>process.controller</w:t>
      </w:r>
      <w:r w:rsidR="002448A6" w:rsidRPr="00AD1C38">
        <w:t>传给</w:t>
      </w:r>
      <w:r w:rsidR="00DB4159">
        <w:t>Job Quartz</w:t>
      </w:r>
      <w:r w:rsidR="002448A6" w:rsidRPr="00AD1C38">
        <w:t xml:space="preserve"> job</w:t>
      </w:r>
      <w:r w:rsidR="00925DB4">
        <w:t>，由</w:t>
      </w:r>
      <w:r w:rsidR="00925DB4">
        <w:rPr>
          <w:rFonts w:hint="eastAsia"/>
        </w:rPr>
        <w:t>内部</w:t>
      </w:r>
      <w:r w:rsidR="00925DB4">
        <w:rPr>
          <w:rFonts w:hint="eastAsia"/>
        </w:rPr>
        <w:t>RHE</w:t>
      </w:r>
      <w:r w:rsidR="000008C2">
        <w:t>VM</w:t>
      </w:r>
      <w:r w:rsidR="00925DB4">
        <w:rPr>
          <w:rFonts w:hint="eastAsia"/>
        </w:rPr>
        <w:t xml:space="preserve"> Proxy</w:t>
      </w:r>
      <w:r w:rsidR="00925DB4">
        <w:rPr>
          <w:rFonts w:hint="eastAsia"/>
        </w:rPr>
        <w:t>模块</w:t>
      </w:r>
      <w:r w:rsidR="002448A6" w:rsidRPr="00AD1C38">
        <w:t>解析出</w:t>
      </w:r>
      <w:r w:rsidR="000008C2">
        <w:t>VM</w:t>
      </w:r>
      <w:r w:rsidR="002448A6" w:rsidRPr="00AD1C38">
        <w:t xml:space="preserve"> Pool</w:t>
      </w:r>
      <w:r w:rsidR="002448A6" w:rsidRPr="00AD1C38">
        <w:t>基本信息和需要做的操作，通过调用</w:t>
      </w:r>
      <w:r w:rsidR="00FD0AAF">
        <w:t>RHE</w:t>
      </w:r>
      <w:r w:rsidR="000008C2">
        <w:t>VM</w:t>
      </w:r>
      <w:r w:rsidR="002E03F1">
        <w:t xml:space="preserve"> REST API</w:t>
      </w:r>
      <w:r w:rsidR="002448A6" w:rsidRPr="00AD1C38">
        <w:t xml:space="preserve"> </w:t>
      </w:r>
      <w:r w:rsidR="002448A6" w:rsidRPr="00AD1C38">
        <w:t>创建</w:t>
      </w:r>
      <w:r w:rsidR="000008C2">
        <w:t>VM</w:t>
      </w:r>
      <w:r w:rsidR="002448A6" w:rsidRPr="00AD1C38">
        <w:t xml:space="preserve"> Pool</w:t>
      </w:r>
      <w:r w:rsidR="002448A6" w:rsidRPr="00AD1C38">
        <w:t>。</w:t>
      </w:r>
      <w:r w:rsidR="000008C2">
        <w:t>VM</w:t>
      </w:r>
      <w:r w:rsidR="002448A6" w:rsidRPr="00AD1C38">
        <w:t xml:space="preserve"> Pool</w:t>
      </w:r>
      <w:r w:rsidR="002448A6" w:rsidRPr="00AD1C38">
        <w:t>创建完成之后，</w:t>
      </w:r>
      <w:r w:rsidR="00DB4159">
        <w:t>Job Quartz</w:t>
      </w:r>
      <w:r w:rsidR="002448A6" w:rsidRPr="00AD1C38">
        <w:t xml:space="preserve"> job</w:t>
      </w:r>
      <w:r w:rsidR="002448A6" w:rsidRPr="00AD1C38">
        <w:t>会根据</w:t>
      </w:r>
      <w:r w:rsidR="000008C2">
        <w:t>VM</w:t>
      </w:r>
      <w:r w:rsidR="002448A6" w:rsidRPr="00AD1C38">
        <w:t xml:space="preserve"> Poolsize </w:t>
      </w:r>
      <w:r w:rsidR="002448A6" w:rsidRPr="00AD1C38">
        <w:t>和</w:t>
      </w:r>
      <w:r w:rsidR="002448A6" w:rsidRPr="00AD1C38">
        <w:t>batch size</w:t>
      </w:r>
      <w:r w:rsidR="002448A6" w:rsidRPr="00AD1C38">
        <w:t>，逐一验证</w:t>
      </w:r>
      <w:r w:rsidR="000008C2">
        <w:t>VM</w:t>
      </w:r>
      <w:r w:rsidR="002448A6" w:rsidRPr="00AD1C38">
        <w:t>的状态是否启动、</w:t>
      </w:r>
      <w:r w:rsidR="002448A6" w:rsidRPr="00AD1C38">
        <w:t>ip</w:t>
      </w:r>
      <w:r w:rsidR="002448A6" w:rsidRPr="00AD1C38">
        <w:t>地址是否分配。当确定所有的</w:t>
      </w:r>
      <w:r w:rsidR="000008C2">
        <w:t>VM</w:t>
      </w:r>
      <w:r w:rsidR="002448A6" w:rsidRPr="00AD1C38">
        <w:t>启动完成并配有正常的</w:t>
      </w:r>
      <w:r w:rsidR="002448A6" w:rsidRPr="00AD1C38">
        <w:t>ip</w:t>
      </w:r>
      <w:r w:rsidR="002448A6" w:rsidRPr="00AD1C38">
        <w:t>地址之后设置</w:t>
      </w:r>
      <w:r w:rsidR="001F44FB">
        <w:t>deploy</w:t>
      </w:r>
      <w:r w:rsidR="001F44FB">
        <w:rPr>
          <w:rFonts w:hint="eastAsia"/>
        </w:rPr>
        <w:t>S</w:t>
      </w:r>
      <w:r w:rsidR="002448A6" w:rsidRPr="00AD1C38">
        <w:t>tatus</w:t>
      </w:r>
      <w:r w:rsidR="002448A6" w:rsidRPr="00AD1C38">
        <w:t>为</w:t>
      </w:r>
      <w:r w:rsidR="002448A6" w:rsidRPr="00AD1C38">
        <w:t>1</w:t>
      </w:r>
      <w:r w:rsidR="002448A6" w:rsidRPr="00AD1C38">
        <w:t>。同时生成</w:t>
      </w:r>
      <w:r w:rsidR="002448A6" w:rsidRPr="00AD1C38">
        <w:t>deploy.log</w:t>
      </w:r>
      <w:r w:rsidR="002448A6" w:rsidRPr="00AD1C38">
        <w:t>，</w:t>
      </w:r>
      <w:r w:rsidR="002448A6" w:rsidRPr="00AD1C38">
        <w:t xml:space="preserve"> error.log</w:t>
      </w:r>
      <w:r w:rsidR="002448A6" w:rsidRPr="00AD1C38">
        <w:t>，</w:t>
      </w:r>
      <w:r w:rsidR="002448A6" w:rsidRPr="00AD1C38">
        <w:t>clo.log</w:t>
      </w:r>
      <w:r w:rsidR="002448A6" w:rsidRPr="00AD1C38">
        <w:t>等日志信息。将日志和执行过程生成的文件存储到数控库。完成以上步骤之后将</w:t>
      </w:r>
      <w:r w:rsidR="000008C2">
        <w:t>VM</w:t>
      </w:r>
      <w:r w:rsidR="002448A6" w:rsidRPr="00AD1C38">
        <w:t xml:space="preserve"> Pool</w:t>
      </w:r>
      <w:r w:rsidR="002448A6" w:rsidRPr="00AD1C38">
        <w:t>的</w:t>
      </w:r>
      <w:r w:rsidR="002448A6" w:rsidRPr="00AD1C38">
        <w:t>status</w:t>
      </w:r>
      <w:r w:rsidR="002448A6" w:rsidRPr="00AD1C38">
        <w:t>信息展现在页面中。下图是</w:t>
      </w:r>
      <w:r w:rsidR="000008C2">
        <w:t>VM</w:t>
      </w:r>
      <w:r w:rsidR="002448A6" w:rsidRPr="00AD1C38">
        <w:t xml:space="preserve"> Pool</w:t>
      </w:r>
      <w:r w:rsidR="002448A6" w:rsidRPr="00AD1C38">
        <w:t>的创建过程和</w:t>
      </w:r>
      <w:r w:rsidR="002448A6" w:rsidRPr="00AD1C38">
        <w:t>log</w:t>
      </w:r>
      <w:r w:rsidR="002448A6" w:rsidRPr="00AD1C38">
        <w:t>生成过程。</w:t>
      </w:r>
    </w:p>
    <w:p w14:paraId="33D855AA" w14:textId="678EF4CC" w:rsidR="002448A6" w:rsidRPr="00AD1C38" w:rsidRDefault="00615CFB" w:rsidP="00DD746A">
      <w:pPr>
        <w:pStyle w:val="af2"/>
        <w:ind w:firstLine="420"/>
      </w:pPr>
      <w:bookmarkStart w:id="132" w:name="_Toc471846164"/>
      <w:r>
        <w:rPr>
          <w:rFonts w:hint="eastAsia"/>
        </w:rPr>
        <w:t>图</w:t>
      </w:r>
      <w:r>
        <w:rPr>
          <w:rFonts w:hint="eastAsia"/>
        </w:rPr>
        <w:t>4.4</w:t>
      </w:r>
      <w:r>
        <w:t xml:space="preserve"> </w:t>
      </w:r>
      <w:r w:rsidR="000008C2">
        <w:t>VM</w:t>
      </w:r>
      <w:r w:rsidRPr="00631B55">
        <w:t xml:space="preserve"> Pool</w:t>
      </w:r>
      <w:r>
        <w:t xml:space="preserve"> </w:t>
      </w:r>
      <w:r w:rsidRPr="00C452DE">
        <w:rPr>
          <w:rFonts w:ascii="宋体" w:hAnsi="宋体" w:hint="eastAsia"/>
        </w:rPr>
        <w:t>创建任务联系图</w:t>
      </w:r>
      <w:bookmarkEnd w:id="132"/>
    </w:p>
    <w:p w14:paraId="0D5B1F52" w14:textId="39F89464" w:rsidR="002448A6" w:rsidRPr="00AD1C38" w:rsidRDefault="00C66070" w:rsidP="00DD746A">
      <w:pPr>
        <w:pStyle w:val="af2"/>
        <w:ind w:firstLine="420"/>
      </w:pPr>
      <w:bookmarkStart w:id="133" w:name="_Toc471846165"/>
      <w:r>
        <w:rPr>
          <w:noProof/>
        </w:rPr>
        <w:lastRenderedPageBreak/>
        <w:drawing>
          <wp:anchor distT="0" distB="0" distL="114300" distR="114300" simplePos="0" relativeHeight="251689984" behindDoc="0" locked="0" layoutInCell="1" allowOverlap="1" wp14:anchorId="375DF294" wp14:editId="0979D226">
            <wp:simplePos x="0" y="0"/>
            <wp:positionH relativeFrom="margin">
              <wp:posOffset>-6350</wp:posOffset>
            </wp:positionH>
            <wp:positionV relativeFrom="paragraph">
              <wp:posOffset>66675</wp:posOffset>
            </wp:positionV>
            <wp:extent cx="5295900" cy="4643120"/>
            <wp:effectExtent l="19050" t="19050" r="19050" b="24130"/>
            <wp:wrapTopAndBottom/>
            <wp:docPr id="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900" cy="4643120"/>
                    </a:xfrm>
                    <a:prstGeom prst="rect">
                      <a:avLst/>
                    </a:prstGeom>
                    <a:noFill/>
                    <a:ln w="9525">
                      <a:solidFill>
                        <a:srgbClr val="404040"/>
                      </a:solidFill>
                      <a:round/>
                      <a:headEnd/>
                      <a:tailEnd/>
                    </a:ln>
                  </pic:spPr>
                </pic:pic>
              </a:graphicData>
            </a:graphic>
            <wp14:sizeRelH relativeFrom="page">
              <wp14:pctWidth>0</wp14:pctWidth>
            </wp14:sizeRelH>
            <wp14:sizeRelV relativeFrom="page">
              <wp14:pctHeight>0</wp14:pctHeight>
            </wp14:sizeRelV>
          </wp:anchor>
        </w:drawing>
      </w:r>
      <w:r w:rsidR="00615CFB">
        <w:rPr>
          <w:rFonts w:hint="eastAsia"/>
        </w:rPr>
        <w:t>图</w:t>
      </w:r>
      <w:r w:rsidR="00615CFB">
        <w:rPr>
          <w:rFonts w:hint="eastAsia"/>
        </w:rPr>
        <w:t>4.5</w:t>
      </w:r>
      <w:r w:rsidR="00615CFB">
        <w:t xml:space="preserve"> </w:t>
      </w:r>
      <w:r w:rsidR="000008C2">
        <w:t>VM</w:t>
      </w:r>
      <w:r w:rsidR="00615CFB">
        <w:t xml:space="preserve"> </w:t>
      </w:r>
      <w:r w:rsidR="00CA42F5">
        <w:rPr>
          <w:rFonts w:hint="eastAsia"/>
        </w:rPr>
        <w:t>Pool</w:t>
      </w:r>
      <w:r w:rsidR="00CA42F5">
        <w:rPr>
          <w:rFonts w:hint="eastAsia"/>
        </w:rPr>
        <w:t>创建流程图</w:t>
      </w:r>
      <w:bookmarkEnd w:id="133"/>
    </w:p>
    <w:p w14:paraId="7BCD47FB" w14:textId="629CB431" w:rsidR="002448A6" w:rsidRPr="00C66070" w:rsidRDefault="00186A74" w:rsidP="00C66070">
      <w:pPr>
        <w:pStyle w:val="3"/>
      </w:pPr>
      <w:bookmarkStart w:id="134" w:name="_Toc475743691"/>
      <w:bookmarkStart w:id="135" w:name="_Toc475806819"/>
      <w:r w:rsidRPr="00C66070">
        <w:rPr>
          <w:rFonts w:hint="eastAsia"/>
        </w:rPr>
        <w:t>修改</w:t>
      </w:r>
      <w:r w:rsidR="000008C2" w:rsidRPr="00C66070">
        <w:t>VM</w:t>
      </w:r>
      <w:r w:rsidR="002448A6" w:rsidRPr="00C66070">
        <w:t xml:space="preserve"> Pool</w:t>
      </w:r>
      <w:r w:rsidR="002448A6" w:rsidRPr="00C66070">
        <w:t>的设计</w:t>
      </w:r>
      <w:bookmarkEnd w:id="134"/>
      <w:bookmarkEnd w:id="135"/>
    </w:p>
    <w:p w14:paraId="0D4F550F" w14:textId="0BC29568" w:rsidR="000D5505" w:rsidRDefault="002448A6" w:rsidP="000D5505">
      <w:pPr>
        <w:pStyle w:val="aff"/>
        <w:spacing w:after="0"/>
        <w:ind w:left="0" w:firstLine="480"/>
      </w:pPr>
      <w:r w:rsidRPr="00AD1C38">
        <w:t>在编辑</w:t>
      </w:r>
      <w:r w:rsidR="000008C2">
        <w:t>VM</w:t>
      </w:r>
      <w:r w:rsidRPr="00AD1C38">
        <w:t xml:space="preserve"> Pool</w:t>
      </w:r>
      <w:r w:rsidRPr="00AD1C38">
        <w:t>的时候，前端往后段传入的有</w:t>
      </w:r>
      <w:r w:rsidR="000008C2">
        <w:t>VM</w:t>
      </w:r>
      <w:r w:rsidRPr="00AD1C38">
        <w:t xml:space="preserve"> Pool</w:t>
      </w:r>
      <w:r w:rsidR="006A480A">
        <w:rPr>
          <w:rFonts w:hint="eastAsia"/>
        </w:rPr>
        <w:t xml:space="preserve"> ID</w:t>
      </w:r>
      <w:r w:rsidRPr="00AD1C38">
        <w:t>和用户修改的信息。自动化管理系统将会实现两种对</w:t>
      </w:r>
      <w:r w:rsidR="000008C2">
        <w:t>VM</w:t>
      </w:r>
      <w:r w:rsidRPr="00AD1C38">
        <w:t xml:space="preserve"> Pool</w:t>
      </w:r>
      <w:r w:rsidRPr="00AD1C38">
        <w:t>的编辑</w:t>
      </w:r>
      <w:r w:rsidRPr="00AD1C38">
        <w:t>——</w:t>
      </w:r>
      <w:r w:rsidRPr="00AD1C38">
        <w:t>修改当前</w:t>
      </w:r>
      <w:r w:rsidR="000008C2">
        <w:t>VM</w:t>
      </w:r>
      <w:r w:rsidRPr="00AD1C38">
        <w:t xml:space="preserve"> Pool</w:t>
      </w:r>
      <w:r w:rsidRPr="00AD1C38">
        <w:t>和删除当前安</w:t>
      </w:r>
      <w:r w:rsidR="000008C2">
        <w:t>VM</w:t>
      </w:r>
      <w:r w:rsidRPr="00AD1C38">
        <w:t xml:space="preserve"> Pool</w:t>
      </w:r>
      <w:r w:rsidRPr="00AD1C38">
        <w:t>。就修改当前</w:t>
      </w:r>
      <w:r w:rsidR="000008C2">
        <w:t>VM</w:t>
      </w:r>
      <w:r w:rsidRPr="00AD1C38">
        <w:t xml:space="preserve"> Pool</w:t>
      </w:r>
      <w:r w:rsidRPr="00AD1C38">
        <w:t>的操作而言。用户可以为当前</w:t>
      </w:r>
      <w:r w:rsidR="000008C2">
        <w:t>VM</w:t>
      </w:r>
      <w:r w:rsidRPr="00AD1C38">
        <w:t xml:space="preserve"> Pool</w:t>
      </w:r>
      <w:r w:rsidRPr="00AD1C38">
        <w:t>添加</w:t>
      </w:r>
      <w:r w:rsidRPr="00AD1C38">
        <w:t>action</w:t>
      </w:r>
      <w:r w:rsidRPr="00AD1C38">
        <w:t>和</w:t>
      </w:r>
      <w:r w:rsidRPr="00AD1C38">
        <w:t xml:space="preserve">RVD role </w:t>
      </w:r>
      <w:r w:rsidRPr="00AD1C38">
        <w:t>或是修改</w:t>
      </w:r>
      <w:r w:rsidRPr="00AD1C38">
        <w:t>pool size</w:t>
      </w:r>
      <w:r w:rsidRPr="00AD1C38">
        <w:t>的大小。在用户选择需要的功能之后填写必要的信息。提交给后端进程，进程根据用户的请求创建相应的任务，并将用户输入信息和系统请求获得必要的信息写入对应任务表</w:t>
      </w:r>
      <w:r w:rsidRPr="00AD1C38">
        <w:t>process.controller</w:t>
      </w:r>
      <w:r w:rsidRPr="00AD1C38">
        <w:t>字段。添加当前时间戳后写入数据库表中同时设置表中</w:t>
      </w:r>
      <w:r w:rsidRPr="00AD1C38">
        <w:t>deploystatus</w:t>
      </w:r>
      <w:r w:rsidRPr="00AD1C38">
        <w:t>为</w:t>
      </w:r>
      <w:r w:rsidRPr="00AD1C38">
        <w:t>0</w:t>
      </w:r>
      <w:r w:rsidRPr="00AD1C38">
        <w:t>，等待调度进程调度。调度进程在取得数据</w:t>
      </w:r>
      <w:r w:rsidR="00E957AC">
        <w:rPr>
          <w:rFonts w:hint="eastAsia"/>
        </w:rPr>
        <w:t>库</w:t>
      </w:r>
      <w:r w:rsidRPr="00AD1C38">
        <w:t>权限之后从数据库读取到此任务，判断此任务是否需要执行，如若不需要或有异常</w:t>
      </w:r>
      <w:r w:rsidR="002E03F1">
        <w:rPr>
          <w:rFonts w:hint="eastAsia"/>
        </w:rPr>
        <w:t>，</w:t>
      </w:r>
      <w:r w:rsidRPr="00AD1C38">
        <w:t>将结果返回到前端页面，生成日志文件，</w:t>
      </w:r>
      <w:r w:rsidR="000F62D7">
        <w:rPr>
          <w:rFonts w:hint="eastAsia"/>
        </w:rPr>
        <w:t>调度进程继续调度其它任务</w:t>
      </w:r>
      <w:r w:rsidR="00CC05F6">
        <w:t>。如若</w:t>
      </w:r>
      <w:r w:rsidR="00CC05F6">
        <w:rPr>
          <w:rFonts w:hint="eastAsia"/>
        </w:rPr>
        <w:t>任务尚未得到执行且未有异常</w:t>
      </w:r>
      <w:r w:rsidRPr="00AD1C38">
        <w:t>，调度进程将</w:t>
      </w:r>
      <w:r w:rsidR="00CC05F6">
        <w:rPr>
          <w:rFonts w:hint="eastAsia"/>
        </w:rPr>
        <w:t>从任务信息中解析出</w:t>
      </w:r>
      <w:r w:rsidRPr="00AD1C38">
        <w:t>process.controller</w:t>
      </w:r>
      <w:r w:rsidR="00CC05F6">
        <w:rPr>
          <w:rFonts w:hint="eastAsia"/>
        </w:rPr>
        <w:t>信息并将之</w:t>
      </w:r>
      <w:r w:rsidRPr="00AD1C38">
        <w:t>传给</w:t>
      </w:r>
      <w:r w:rsidR="00DB4159">
        <w:t>Job Quartz</w:t>
      </w:r>
      <w:r w:rsidRPr="00AD1C38">
        <w:t xml:space="preserve"> job</w:t>
      </w:r>
      <w:r w:rsidR="00CC05F6">
        <w:t>，</w:t>
      </w:r>
      <w:r w:rsidR="00CC05F6">
        <w:rPr>
          <w:rFonts w:hint="eastAsia"/>
        </w:rPr>
        <w:t>再由其内部</w:t>
      </w:r>
      <w:r w:rsidR="002C5B4D">
        <w:rPr>
          <w:rFonts w:hint="eastAsia"/>
        </w:rPr>
        <w:t>RHE</w:t>
      </w:r>
      <w:r w:rsidR="000008C2">
        <w:t>VM</w:t>
      </w:r>
      <w:r w:rsidR="002C5B4D">
        <w:rPr>
          <w:rFonts w:hint="eastAsia"/>
        </w:rPr>
        <w:t xml:space="preserve"> Proxy</w:t>
      </w:r>
      <w:r w:rsidR="002C5B4D">
        <w:rPr>
          <w:rFonts w:hint="eastAsia"/>
        </w:rPr>
        <w:t>模块</w:t>
      </w:r>
      <w:r w:rsidRPr="00AD1C38">
        <w:t>解析出</w:t>
      </w:r>
      <w:r w:rsidR="000008C2">
        <w:t>VM</w:t>
      </w:r>
      <w:r w:rsidRPr="00AD1C38">
        <w:t xml:space="preserve"> Pool</w:t>
      </w:r>
      <w:r w:rsidRPr="00AD1C38">
        <w:t>基本信息和需要做的操作，通过调用</w:t>
      </w:r>
      <w:r w:rsidR="00FD0AAF">
        <w:t>RHE</w:t>
      </w:r>
      <w:r w:rsidR="000008C2">
        <w:t>VM</w:t>
      </w:r>
      <w:r w:rsidR="002039B4">
        <w:t xml:space="preserve"> REST </w:t>
      </w:r>
      <w:r w:rsidR="002039B4">
        <w:rPr>
          <w:rFonts w:hint="eastAsia"/>
        </w:rPr>
        <w:t>API</w:t>
      </w:r>
      <w:r w:rsidRPr="00AD1C38">
        <w:t xml:space="preserve"> </w:t>
      </w:r>
      <w:r w:rsidRPr="00AD1C38">
        <w:t>对</w:t>
      </w:r>
      <w:r w:rsidR="000008C2">
        <w:t>VM</w:t>
      </w:r>
      <w:r w:rsidRPr="00AD1C38">
        <w:t xml:space="preserve"> Pool</w:t>
      </w:r>
      <w:r w:rsidRPr="00AD1C38">
        <w:t>进行修改。</w:t>
      </w:r>
      <w:r w:rsidR="000008C2">
        <w:t>VM</w:t>
      </w:r>
      <w:r w:rsidRPr="00AD1C38">
        <w:t xml:space="preserve"> Pool</w:t>
      </w:r>
      <w:r w:rsidRPr="00AD1C38">
        <w:t>修改完成之后，</w:t>
      </w:r>
      <w:r w:rsidR="00DB4159">
        <w:t>Job Quartz</w:t>
      </w:r>
      <w:r w:rsidRPr="00AD1C38">
        <w:t xml:space="preserve"> job</w:t>
      </w:r>
      <w:r w:rsidRPr="00AD1C38">
        <w:t>会根据</w:t>
      </w:r>
      <w:r w:rsidRPr="00AD1C38">
        <w:t xml:space="preserve"> pool size</w:t>
      </w:r>
      <w:r w:rsidRPr="00AD1C38">
        <w:t>逐一验证</w:t>
      </w:r>
      <w:r w:rsidR="000008C2">
        <w:t>VM</w:t>
      </w:r>
      <w:r w:rsidRPr="00AD1C38">
        <w:t>的状态是否启动、</w:t>
      </w:r>
      <w:r w:rsidR="00F349AA">
        <w:rPr>
          <w:rFonts w:hint="eastAsia"/>
        </w:rPr>
        <w:t>IP</w:t>
      </w:r>
      <w:r w:rsidRPr="00AD1C38">
        <w:t>地址是否分配。当确定所有的</w:t>
      </w:r>
      <w:r w:rsidR="000008C2">
        <w:t>VM</w:t>
      </w:r>
      <w:r w:rsidRPr="00AD1C38">
        <w:t>启</w:t>
      </w:r>
      <w:r w:rsidRPr="00AD1C38">
        <w:lastRenderedPageBreak/>
        <w:t>动完成并得到能够正常使用</w:t>
      </w:r>
      <w:r w:rsidR="00F349AA">
        <w:rPr>
          <w:rFonts w:hint="eastAsia"/>
        </w:rPr>
        <w:t>IP</w:t>
      </w:r>
      <w:r w:rsidRPr="00AD1C38">
        <w:t>地址之后设置</w:t>
      </w:r>
      <w:r w:rsidRPr="00AD1C38">
        <w:t>deploystatus</w:t>
      </w:r>
      <w:r w:rsidRPr="00AD1C38">
        <w:t>为</w:t>
      </w:r>
      <w:r w:rsidRPr="00AD1C38">
        <w:t>1</w:t>
      </w:r>
      <w:r w:rsidRPr="00AD1C38">
        <w:t>。同时生成</w:t>
      </w:r>
      <w:r w:rsidRPr="00AD1C38">
        <w:t>deploy.log</w:t>
      </w:r>
      <w:r w:rsidRPr="00AD1C38">
        <w:t>，</w:t>
      </w:r>
      <w:r w:rsidRPr="00AD1C38">
        <w:t xml:space="preserve"> error.log</w:t>
      </w:r>
      <w:r w:rsidRPr="00AD1C38">
        <w:t>，</w:t>
      </w:r>
      <w:r w:rsidRPr="00AD1C38">
        <w:t>clo.log</w:t>
      </w:r>
      <w:r w:rsidRPr="00AD1C38">
        <w:t>等日志信息。将日志和执行过程生成的文件存储到数控库。完成</w:t>
      </w:r>
      <w:r w:rsidR="00F55B97">
        <w:rPr>
          <w:noProof/>
        </w:rPr>
        <w:drawing>
          <wp:anchor distT="0" distB="0" distL="114300" distR="114300" simplePos="0" relativeHeight="251655168" behindDoc="0" locked="0" layoutInCell="1" allowOverlap="1" wp14:anchorId="4E48EE1A" wp14:editId="6132A65A">
            <wp:simplePos x="0" y="0"/>
            <wp:positionH relativeFrom="margin">
              <wp:align>right</wp:align>
            </wp:positionH>
            <wp:positionV relativeFrom="paragraph">
              <wp:posOffset>733425</wp:posOffset>
            </wp:positionV>
            <wp:extent cx="5324475" cy="5010150"/>
            <wp:effectExtent l="0" t="0" r="9525" b="0"/>
            <wp:wrapTopAndBottom/>
            <wp:docPr id="26" name="officeArt object" descr="C:\Users\p597359\AppData\Local\Microsoft\Windows\Temporary Internet Files\Content.Word\Flowchart - End-to-End - Edit VM Pool_050316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C:\Users\p597359\AppData\Local\Microsoft\Windows\Temporary Internet Files\Content.Word\Flowchart - End-to-End - Edit VM Pool_050316_.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501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1C38">
        <w:t>以上步骤之后将</w:t>
      </w:r>
      <w:r w:rsidR="000008C2">
        <w:t>VM</w:t>
      </w:r>
      <w:r w:rsidRPr="00AD1C38">
        <w:t xml:space="preserve"> Pool</w:t>
      </w:r>
      <w:r w:rsidRPr="00AD1C38">
        <w:t>的</w:t>
      </w:r>
      <w:r w:rsidRPr="00AD1C38">
        <w:t>status</w:t>
      </w:r>
      <w:r w:rsidRPr="00AD1C38">
        <w:t>信息展现在页面中。</w:t>
      </w:r>
    </w:p>
    <w:p w14:paraId="377ED114" w14:textId="78F0BEA7" w:rsidR="000D5505" w:rsidRPr="000D5505" w:rsidRDefault="000D5505" w:rsidP="00DD746A">
      <w:pPr>
        <w:pStyle w:val="af2"/>
        <w:ind w:firstLine="420"/>
        <w:rPr>
          <w:rFonts w:cs="Times New Roman"/>
        </w:rPr>
      </w:pPr>
      <w:bookmarkStart w:id="136" w:name="_Toc471846166"/>
      <w:r>
        <w:rPr>
          <w:rFonts w:hint="eastAsia"/>
        </w:rPr>
        <w:t>图</w:t>
      </w:r>
      <w:r>
        <w:rPr>
          <w:rFonts w:hint="eastAsia"/>
        </w:rPr>
        <w:t>4.6</w:t>
      </w:r>
      <w:r>
        <w:t xml:space="preserve"> </w:t>
      </w:r>
      <w:r>
        <w:rPr>
          <w:rFonts w:hint="eastAsia"/>
        </w:rPr>
        <w:t>编辑</w:t>
      </w:r>
      <w:r w:rsidR="000008C2">
        <w:t>VM</w:t>
      </w:r>
      <w:r w:rsidRPr="00AD1C38">
        <w:t xml:space="preserve"> Pool</w:t>
      </w:r>
      <w:r>
        <w:rPr>
          <w:rFonts w:hint="eastAsia"/>
        </w:rPr>
        <w:t>流程图</w:t>
      </w:r>
      <w:bookmarkEnd w:id="136"/>
    </w:p>
    <w:p w14:paraId="1727C1B0" w14:textId="0755718B" w:rsidR="002448A6" w:rsidRPr="00C66070" w:rsidRDefault="00A33F3D" w:rsidP="00C66070">
      <w:pPr>
        <w:pStyle w:val="3"/>
      </w:pPr>
      <w:bookmarkStart w:id="137" w:name="_Toc475743692"/>
      <w:bookmarkStart w:id="138" w:name="_Toc475806820"/>
      <w:r>
        <w:t>模板</w:t>
      </w:r>
      <w:r w:rsidR="002448A6" w:rsidRPr="00C66070">
        <w:t>在两个站点之间的迁移设计</w:t>
      </w:r>
      <w:bookmarkEnd w:id="137"/>
      <w:bookmarkEnd w:id="138"/>
    </w:p>
    <w:p w14:paraId="6B3E331C" w14:textId="3EA910C9" w:rsidR="002448A6" w:rsidRDefault="00A33F3D" w:rsidP="00AD1C38">
      <w:pPr>
        <w:pStyle w:val="aff"/>
        <w:spacing w:after="0"/>
        <w:ind w:left="0" w:firstLine="480"/>
      </w:pPr>
      <w:r>
        <w:t>模板</w:t>
      </w:r>
      <w:r w:rsidR="002448A6" w:rsidRPr="00AD1C38">
        <w:t>在两个站点之间的迁移，用户在前端页面指定，源站点和</w:t>
      </w:r>
      <w:r>
        <w:t>模板</w:t>
      </w:r>
      <w:r w:rsidR="002D05A8">
        <w:rPr>
          <w:rFonts w:hint="eastAsia"/>
        </w:rPr>
        <w:t>名</w:t>
      </w:r>
      <w:r w:rsidR="002448A6" w:rsidRPr="00AD1C38">
        <w:t>，指定要迁移的目标站点</w:t>
      </w:r>
      <w:r w:rsidR="002448A6" w:rsidRPr="00AD1C38">
        <w:t xml:space="preserve"> </w:t>
      </w:r>
      <w:r w:rsidR="002448A6" w:rsidRPr="00AD1C38">
        <w:t>。自动化管理系统根据用户选择的源站点和</w:t>
      </w:r>
      <w:r w:rsidR="002D05A8">
        <w:t>模板</w:t>
      </w:r>
      <w:r w:rsidR="002D05A8">
        <w:rPr>
          <w:rFonts w:hint="eastAsia"/>
        </w:rPr>
        <w:t>名</w:t>
      </w:r>
      <w:r w:rsidR="002448A6" w:rsidRPr="00AD1C38">
        <w:t>，向</w:t>
      </w:r>
      <w:r w:rsidR="002448A6" w:rsidRPr="00AD1C38">
        <w:t>RHEV server</w:t>
      </w:r>
      <w:r w:rsidR="002448A6" w:rsidRPr="00AD1C38">
        <w:t>请求获得</w:t>
      </w:r>
      <w:r w:rsidR="002D05A8">
        <w:rPr>
          <w:rFonts w:hint="eastAsia"/>
        </w:rPr>
        <w:t>template</w:t>
      </w:r>
      <w:r w:rsidR="002448A6" w:rsidRPr="00AD1C38">
        <w:t>ID</w:t>
      </w:r>
      <w:r w:rsidR="002448A6" w:rsidRPr="00AD1C38">
        <w:t>和</w:t>
      </w:r>
      <w:r>
        <w:t>模板</w:t>
      </w:r>
      <w:r w:rsidR="002448A6" w:rsidRPr="00AD1C38">
        <w:t>中的</w:t>
      </w:r>
      <w:r w:rsidR="002448A6" w:rsidRPr="00AD1C38">
        <w:t>clusterID</w:t>
      </w:r>
      <w:r w:rsidR="002448A6" w:rsidRPr="00AD1C38">
        <w:t>、源</w:t>
      </w:r>
      <w:r w:rsidR="000008C2">
        <w:t>VM</w:t>
      </w:r>
      <w:r w:rsidR="002448A6" w:rsidRPr="00AD1C38">
        <w:t>id</w:t>
      </w:r>
      <w:r w:rsidR="002448A6" w:rsidRPr="00AD1C38">
        <w:t>、</w:t>
      </w:r>
      <w:r>
        <w:t>模板</w:t>
      </w:r>
      <w:r w:rsidR="002448A6" w:rsidRPr="00AD1C38">
        <w:t>占用的</w:t>
      </w:r>
      <w:r w:rsidR="002448A6" w:rsidRPr="00AD1C38">
        <w:t>memory</w:t>
      </w:r>
      <w:r w:rsidR="002448A6" w:rsidRPr="00AD1C38">
        <w:t>以及使用的</w:t>
      </w:r>
      <w:r w:rsidR="002448A6" w:rsidRPr="00AD1C38">
        <w:t>cpu</w:t>
      </w:r>
      <w:r w:rsidR="002448A6" w:rsidRPr="00AD1C38">
        <w:t>等信息，用户将</w:t>
      </w:r>
      <w:r>
        <w:t>模板</w:t>
      </w:r>
      <w:r w:rsidR="002448A6" w:rsidRPr="00AD1C38">
        <w:t>迁移请求提交给后端进程，进程根据用户的请求创建相应的任务，并将用户输入信息和系统请求获得必要的信息写入对应任务表</w:t>
      </w:r>
      <w:r w:rsidR="002448A6" w:rsidRPr="00AD1C38">
        <w:t>process.controller</w:t>
      </w:r>
      <w:r w:rsidR="002448A6" w:rsidRPr="00AD1C38">
        <w:t>字段。添加当前时间戳后写入数据库表中同时设置表中</w:t>
      </w:r>
      <w:r w:rsidR="002448A6" w:rsidRPr="00AD1C38">
        <w:t>deploystatus</w:t>
      </w:r>
      <w:r w:rsidR="002448A6" w:rsidRPr="00AD1C38">
        <w:t>为</w:t>
      </w:r>
      <w:r w:rsidR="002448A6" w:rsidRPr="00AD1C38">
        <w:t>0</w:t>
      </w:r>
      <w:r w:rsidR="002448A6" w:rsidRPr="00AD1C38">
        <w:t>，等待调度进程调度。调度进程在取得数据权限之后从数据库读取到此任务，判断此任务是否需要执行，如若不需要或有异常</w:t>
      </w:r>
      <w:r w:rsidR="002E03F1">
        <w:rPr>
          <w:rFonts w:hint="eastAsia"/>
        </w:rPr>
        <w:t>，</w:t>
      </w:r>
      <w:r w:rsidR="002448A6" w:rsidRPr="00AD1C38">
        <w:t>将结果返回到前</w:t>
      </w:r>
      <w:r w:rsidR="002448A6" w:rsidRPr="00AD1C38">
        <w:lastRenderedPageBreak/>
        <w:t>端页面，生成日志文件，结束。如若任务通过判断需要执行，调度进程将</w:t>
      </w:r>
      <w:r w:rsidR="002448A6" w:rsidRPr="00AD1C38">
        <w:t>process.controller</w:t>
      </w:r>
      <w:r w:rsidR="002448A6" w:rsidRPr="00AD1C38">
        <w:t>传给</w:t>
      </w:r>
      <w:r w:rsidR="00DB4159">
        <w:t>Job Quartz</w:t>
      </w:r>
      <w:r w:rsidR="002448A6" w:rsidRPr="00AD1C38">
        <w:t xml:space="preserve"> job</w:t>
      </w:r>
      <w:r w:rsidR="002448A6" w:rsidRPr="00AD1C38">
        <w:t>，由它解析出</w:t>
      </w:r>
      <w:r>
        <w:t>模板</w:t>
      </w:r>
      <w:r w:rsidR="002448A6" w:rsidRPr="00AD1C38">
        <w:t>基本信息、目标站点等信息以及需要做的操作，通过调用</w:t>
      </w:r>
      <w:r w:rsidR="00FD0AAF">
        <w:t>RHE</w:t>
      </w:r>
      <w:r w:rsidR="000008C2">
        <w:t>VM</w:t>
      </w:r>
      <w:r w:rsidR="002448A6" w:rsidRPr="00AD1C38">
        <w:t xml:space="preserve"> REST</w:t>
      </w:r>
      <w:r w:rsidR="003D11EF" w:rsidRPr="00AD1C38">
        <w:t xml:space="preserve"> API</w:t>
      </w:r>
      <w:r w:rsidR="002448A6" w:rsidRPr="00AD1C38">
        <w:t>找到源站点和目标站点共享的</w:t>
      </w:r>
      <w:r w:rsidR="002448A6" w:rsidRPr="00AD1C38">
        <w:t>storage</w:t>
      </w:r>
      <w:r w:rsidR="002448A6" w:rsidRPr="00AD1C38">
        <w:t>。由源站点获得</w:t>
      </w:r>
      <w:r w:rsidR="002448A6" w:rsidRPr="00AD1C38">
        <w:t>storage</w:t>
      </w:r>
      <w:r w:rsidR="002448A6" w:rsidRPr="00AD1C38">
        <w:t>的控制权，将需要迁移的</w:t>
      </w:r>
      <w:r>
        <w:t>模板</w:t>
      </w:r>
      <w:r w:rsidR="002448A6" w:rsidRPr="00AD1C38">
        <w:t>从源站点复制到共享</w:t>
      </w:r>
      <w:r w:rsidR="002448A6" w:rsidRPr="00AD1C38">
        <w:t xml:space="preserve"> </w:t>
      </w:r>
      <w:r w:rsidR="002448A6" w:rsidRPr="00AD1C38">
        <w:t>的</w:t>
      </w:r>
      <w:r w:rsidR="002448A6" w:rsidRPr="00AD1C38">
        <w:t>storage</w:t>
      </w:r>
      <w:r w:rsidR="002448A6" w:rsidRPr="00AD1C38">
        <w:t>中，源站点释放控制权，再由目标站点获得</w:t>
      </w:r>
      <w:r w:rsidR="002448A6" w:rsidRPr="00AD1C38">
        <w:t>storage</w:t>
      </w:r>
      <w:r w:rsidR="002448A6" w:rsidRPr="00AD1C38">
        <w:t>的控制权，从</w:t>
      </w:r>
      <w:r w:rsidR="002448A6" w:rsidRPr="00AD1C38">
        <w:t>storage</w:t>
      </w:r>
      <w:r w:rsidR="002448A6" w:rsidRPr="00AD1C38">
        <w:t>中复制出</w:t>
      </w:r>
      <w:r>
        <w:t>模板</w:t>
      </w:r>
      <w:r w:rsidR="002448A6" w:rsidRPr="00AD1C38">
        <w:t>到目标站点指定的</w:t>
      </w:r>
      <w:r w:rsidR="002448A6" w:rsidRPr="00AD1C38">
        <w:t>datacenter</w:t>
      </w:r>
      <w:r w:rsidR="002448A6" w:rsidRPr="00AD1C38">
        <w:t>中，释放</w:t>
      </w:r>
      <w:r w:rsidR="002448A6" w:rsidRPr="00AD1C38">
        <w:t xml:space="preserve">storage </w:t>
      </w:r>
      <w:r w:rsidR="002448A6" w:rsidRPr="00AD1C38">
        <w:t>的控制权。调用</w:t>
      </w:r>
      <w:r>
        <w:t>迁移</w:t>
      </w:r>
      <w:r w:rsidR="002448A6" w:rsidRPr="00AD1C38">
        <w:t xml:space="preserve"> </w:t>
      </w:r>
      <w:r w:rsidR="00923AD6">
        <w:rPr>
          <w:noProof/>
        </w:rPr>
        <w:drawing>
          <wp:anchor distT="0" distB="0" distL="114300" distR="114300" simplePos="0" relativeHeight="251656192" behindDoc="0" locked="0" layoutInCell="1" allowOverlap="1" wp14:anchorId="510C5A53" wp14:editId="08DD4A48">
            <wp:simplePos x="0" y="0"/>
            <wp:positionH relativeFrom="margin">
              <wp:posOffset>171450</wp:posOffset>
            </wp:positionH>
            <wp:positionV relativeFrom="paragraph">
              <wp:posOffset>1577340</wp:posOffset>
            </wp:positionV>
            <wp:extent cx="5305425" cy="2244090"/>
            <wp:effectExtent l="0" t="0" r="0" b="3810"/>
            <wp:wrapTopAndBottom/>
            <wp:docPr id="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2440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A6" w:rsidRPr="00AD1C38">
        <w:t>脚本更改必要配置即完成</w:t>
      </w:r>
      <w:r>
        <w:t>模板</w:t>
      </w:r>
      <w:r w:rsidR="002448A6" w:rsidRPr="00AD1C38">
        <w:t>在两个站点之间的迁移。</w:t>
      </w:r>
    </w:p>
    <w:p w14:paraId="4C3B9F86" w14:textId="7870C48F" w:rsidR="000E6FAD" w:rsidRDefault="000E6FAD" w:rsidP="00DD746A">
      <w:pPr>
        <w:pStyle w:val="af2"/>
        <w:ind w:firstLine="420"/>
      </w:pPr>
      <w:bookmarkStart w:id="139" w:name="_Toc471846167"/>
      <w:r>
        <w:rPr>
          <w:rFonts w:hint="eastAsia"/>
        </w:rPr>
        <w:t>图</w:t>
      </w:r>
      <w:r>
        <w:rPr>
          <w:rFonts w:hint="eastAsia"/>
        </w:rPr>
        <w:t>4.7</w:t>
      </w:r>
      <w:r>
        <w:t xml:space="preserve"> </w:t>
      </w:r>
      <w:r w:rsidR="00A33F3D">
        <w:t>模板</w:t>
      </w:r>
      <w:r>
        <w:t>迁移</w:t>
      </w:r>
      <w:r>
        <w:rPr>
          <w:rFonts w:hint="eastAsia"/>
        </w:rPr>
        <w:t>任务之间的联系</w:t>
      </w:r>
      <w:bookmarkEnd w:id="139"/>
    </w:p>
    <w:p w14:paraId="5A5604B6" w14:textId="65282398" w:rsidR="000E6FAD" w:rsidRDefault="00923AD6" w:rsidP="00923AD6">
      <w:pPr>
        <w:pStyle w:val="a1"/>
        <w:ind w:firstLineChars="0" w:firstLine="0"/>
        <w:rPr>
          <w:rFonts w:ascii="宋体" w:hAnsi="宋体" w:cs="宋体"/>
        </w:rPr>
      </w:pPr>
      <w:ins w:id="140" w:author="Ramaswamy, Karthikeyan" w:date="2016-03-16T05:40:00Z">
        <w:r>
          <w:rPr>
            <w:noProof/>
          </w:rPr>
          <w:lastRenderedPageBreak/>
          <w:drawing>
            <wp:anchor distT="0" distB="0" distL="114300" distR="114300" simplePos="0" relativeHeight="251703296" behindDoc="0" locked="0" layoutInCell="1" allowOverlap="1" wp14:anchorId="7CC482B0" wp14:editId="7DC106B5">
              <wp:simplePos x="0" y="0"/>
              <wp:positionH relativeFrom="margin">
                <wp:align>left</wp:align>
              </wp:positionH>
              <wp:positionV relativeFrom="paragraph">
                <wp:posOffset>385445</wp:posOffset>
              </wp:positionV>
              <wp:extent cx="5314315" cy="5353050"/>
              <wp:effectExtent l="0" t="0" r="635" b="0"/>
              <wp:wrapTopAndBottom/>
              <wp:docPr id="24" name="officeArt object" descr="C:\Users\p597359\AppData\Local\Microsoft\Windows\Temporary Internet Files\Content.Outlook\EIE5HTYN\Flowchart - Template Migrat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C:\Users\p597359\AppData\Local\Microsoft\Windows\Temporary Internet Files\Content.Outlook\EIE5HTYN\Flowchart - Template Migration (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4315" cy="535305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30FF984E" w14:textId="13F17CDD" w:rsidR="000E6FAD" w:rsidRDefault="009C37A0" w:rsidP="00DD746A">
      <w:pPr>
        <w:pStyle w:val="af2"/>
        <w:ind w:firstLine="420"/>
      </w:pPr>
      <w:bookmarkStart w:id="141" w:name="_Toc471846168"/>
      <w:r>
        <w:rPr>
          <w:rFonts w:hint="eastAsia"/>
        </w:rPr>
        <w:t>图</w:t>
      </w:r>
      <w:r w:rsidR="000E6FAD">
        <w:rPr>
          <w:rFonts w:hint="eastAsia"/>
        </w:rPr>
        <w:t>4.8</w:t>
      </w:r>
      <w:r w:rsidR="000E6FAD">
        <w:t xml:space="preserve"> </w:t>
      </w:r>
      <w:r w:rsidR="002D05A8">
        <w:t>模板迁移</w:t>
      </w:r>
      <w:r w:rsidR="000E6FAD">
        <w:rPr>
          <w:rFonts w:hint="eastAsia"/>
        </w:rPr>
        <w:t>流程图</w:t>
      </w:r>
      <w:bookmarkEnd w:id="141"/>
    </w:p>
    <w:p w14:paraId="5882A82C" w14:textId="6680107B" w:rsidR="002448A6" w:rsidRPr="00C66070" w:rsidRDefault="002448A6" w:rsidP="00C66070">
      <w:pPr>
        <w:pStyle w:val="3"/>
      </w:pPr>
      <w:bookmarkStart w:id="142" w:name="_Toc475743693"/>
      <w:bookmarkStart w:id="143" w:name="_Toc475806821"/>
      <w:r w:rsidRPr="00C66070">
        <w:t>调度进程和记录生成的实现</w:t>
      </w:r>
      <w:bookmarkEnd w:id="142"/>
      <w:bookmarkEnd w:id="143"/>
    </w:p>
    <w:p w14:paraId="308F5CF4" w14:textId="599F6483" w:rsidR="00923AD6" w:rsidRDefault="002448A6" w:rsidP="00923AD6">
      <w:pPr>
        <w:pStyle w:val="aff"/>
        <w:spacing w:after="0"/>
        <w:ind w:left="0" w:firstLine="480"/>
      </w:pPr>
      <w:r w:rsidRPr="00AD1C38">
        <w:t>根据本系统的设计几乎所有的功能的实现都需要任务调度模块（即</w:t>
      </w:r>
      <w:r w:rsidR="00FD0AAF">
        <w:t>RHE</w:t>
      </w:r>
      <w:r w:rsidR="000008C2">
        <w:t>VM</w:t>
      </w:r>
      <w:r w:rsidRPr="00AD1C38">
        <w:t xml:space="preserve"> Proxy</w:t>
      </w:r>
      <w:r w:rsidRPr="00AD1C38">
        <w:t>）的参与，所以任务调度模块在本自动化管理系统中也是最为核心的功能模块。同时在任务调度和执行的同时也伴随着记录日志的生成。在用户的请求提交之后，自动化管理系统验证用户身份信息是否合法，验证用户是否有权限发出请求，同时验证用户输入信息是否合法。在验证通过之后，自动化管理系统通过</w:t>
      </w:r>
      <w:r w:rsidRPr="00AD1C38">
        <w:t>RPC</w:t>
      </w:r>
      <w:r w:rsidRPr="00AD1C38">
        <w:t>将有用信息传给</w:t>
      </w:r>
      <w:r w:rsidR="00FD0AAF">
        <w:t>RHE</w:t>
      </w:r>
      <w:r w:rsidR="000008C2">
        <w:t>VM</w:t>
      </w:r>
      <w:r w:rsidRPr="00AD1C38">
        <w:t xml:space="preserve"> Proxy</w:t>
      </w:r>
      <w:r w:rsidRPr="00AD1C38">
        <w:t>，由</w:t>
      </w:r>
      <w:r w:rsidRPr="00AD1C38">
        <w:t>proxy</w:t>
      </w:r>
      <w:r w:rsidRPr="00AD1C38">
        <w:t>对用户的请求进行进一步解析和执行。</w:t>
      </w:r>
      <w:r w:rsidRPr="00AD1C38">
        <w:t>proxy</w:t>
      </w:r>
      <w:r w:rsidRPr="00AD1C38">
        <w:t>进程会通过访问</w:t>
      </w:r>
      <w:r w:rsidRPr="00AD1C38">
        <w:t>VDI_ENTRIES</w:t>
      </w:r>
      <w:r w:rsidRPr="00AD1C38">
        <w:t>表取得</w:t>
      </w:r>
      <w:r w:rsidRPr="00AD1C38">
        <w:t>process.controller</w:t>
      </w:r>
      <w:r w:rsidRPr="00AD1C38">
        <w:t>字段。根据解析的</w:t>
      </w:r>
      <w:r w:rsidRPr="00AD1C38">
        <w:t>process.controller</w:t>
      </w:r>
      <w:r w:rsidRPr="00AD1C38">
        <w:t>字段中的</w:t>
      </w:r>
      <w:r w:rsidRPr="00AD1C38">
        <w:t>action</w:t>
      </w:r>
      <w:r w:rsidRPr="00AD1C38">
        <w:t>参数的值，</w:t>
      </w:r>
      <w:r w:rsidRPr="00AD1C38">
        <w:t>proxy</w:t>
      </w:r>
      <w:r w:rsidRPr="00AD1C38">
        <w:t>调用相应的</w:t>
      </w:r>
      <w:r w:rsidRPr="00AD1C38">
        <w:t>RHEV REST API</w:t>
      </w:r>
      <w:r w:rsidRPr="00AD1C38">
        <w:t>，</w:t>
      </w:r>
      <w:r w:rsidRPr="00AD1C38">
        <w:lastRenderedPageBreak/>
        <w:t>同时将</w:t>
      </w:r>
      <w:r w:rsidRPr="00AD1C38">
        <w:t>process.controller</w:t>
      </w:r>
      <w:r w:rsidRPr="00AD1C38">
        <w:t>中的参数信息传入到</w:t>
      </w:r>
      <w:r w:rsidRPr="00AD1C38">
        <w:t>API</w:t>
      </w:r>
      <w:r w:rsidRPr="00AD1C38">
        <w:t>中。最终</w:t>
      </w:r>
      <w:r w:rsidRPr="00AD1C38">
        <w:t>RHEV</w:t>
      </w:r>
      <w:r w:rsidRPr="00AD1C38">
        <w:t>执行用户的请求，并将结果返回给</w:t>
      </w:r>
      <w:r w:rsidRPr="00AD1C38">
        <w:t>proxy</w:t>
      </w:r>
      <w:r w:rsidRPr="00AD1C38">
        <w:t>。</w:t>
      </w:r>
      <w:r w:rsidRPr="00AD1C38">
        <w:t>Proxy</w:t>
      </w:r>
      <w:r w:rsidRPr="00AD1C38">
        <w:t>会将返回结果以日志文件形式保存在</w:t>
      </w:r>
      <w:r w:rsidRPr="00AD1C38">
        <w:t>VDI_ENTRIES</w:t>
      </w:r>
      <w:r w:rsidRPr="00AD1C38">
        <w:t>表中。在任务被调入</w:t>
      </w:r>
      <w:r w:rsidRPr="00AD1C38">
        <w:t>proxy</w:t>
      </w:r>
      <w:r w:rsidRPr="00AD1C38">
        <w:t>的同时</w:t>
      </w:r>
      <w:r w:rsidRPr="00AD1C38">
        <w:t>Automation Proxy</w:t>
      </w:r>
      <w:r w:rsidRPr="00AD1C38">
        <w:t>模块中</w:t>
      </w:r>
      <w:r w:rsidRPr="00AD1C38">
        <w:t>Logger</w:t>
      </w:r>
      <w:r w:rsidRPr="00AD1C38">
        <w:t>模块也会读取</w:t>
      </w:r>
      <w:r w:rsidRPr="00AD1C38">
        <w:t>VDI_ENTRIES</w:t>
      </w:r>
      <w:r w:rsidRPr="00AD1C38">
        <w:t>中</w:t>
      </w:r>
      <w:r w:rsidRPr="00AD1C38">
        <w:t>deploystatus</w:t>
      </w:r>
      <w:r w:rsidRPr="00AD1C38">
        <w:t>和</w:t>
      </w:r>
      <w:r w:rsidRPr="00AD1C38">
        <w:t>loggerStatus</w:t>
      </w:r>
      <w:r w:rsidRPr="00AD1C38">
        <w:t>字段的值。如果发现</w:t>
      </w:r>
      <w:r w:rsidRPr="00AD1C38">
        <w:t>deploystatus=1</w:t>
      </w:r>
      <w:r w:rsidRPr="00AD1C38">
        <w:t>同时</w:t>
      </w:r>
      <w:r w:rsidRPr="00AD1C38">
        <w:t>loggerstatus=0</w:t>
      </w:r>
      <w:r w:rsidRPr="00AD1C38">
        <w:t>（即任务已经执行，并未生成日志文件），</w:t>
      </w:r>
      <w:r w:rsidRPr="00AD1C38">
        <w:t>logger</w:t>
      </w:r>
      <w:r w:rsidRPr="00AD1C38">
        <w:t>进程会继续查询</w:t>
      </w:r>
      <w:r w:rsidR="000008C2">
        <w:t>VM</w:t>
      </w:r>
      <w:r w:rsidRPr="00AD1C38">
        <w:t>以及</w:t>
      </w:r>
      <w:r w:rsidR="000008C2">
        <w:t>VM</w:t>
      </w:r>
      <w:r w:rsidRPr="00AD1C38">
        <w:t xml:space="preserve"> log</w:t>
      </w:r>
      <w:r w:rsidRPr="00AD1C38">
        <w:t>是否在制定的位置。如果上述条件得到满足，</w:t>
      </w:r>
      <w:r w:rsidRPr="00AD1C38">
        <w:t xml:space="preserve">logger </w:t>
      </w:r>
      <w:r w:rsidRPr="00AD1C38">
        <w:t>进程会将所有得</w:t>
      </w:r>
      <w:r w:rsidR="000008C2">
        <w:t>VM</w:t>
      </w:r>
      <w:r w:rsidRPr="00AD1C38">
        <w:t xml:space="preserve"> log</w:t>
      </w:r>
      <w:r w:rsidRPr="00AD1C38">
        <w:t>合并，并生成日志概要，之后将</w:t>
      </w:r>
      <w:r w:rsidRPr="00AD1C38">
        <w:t>log</w:t>
      </w:r>
      <w:r w:rsidRPr="00AD1C38">
        <w:t>文件返回并</w:t>
      </w:r>
      <w:r w:rsidR="00923AD6">
        <w:rPr>
          <w:noProof/>
        </w:rPr>
        <w:drawing>
          <wp:anchor distT="0" distB="0" distL="114300" distR="114300" simplePos="0" relativeHeight="251699200" behindDoc="0" locked="0" layoutInCell="1" allowOverlap="1" wp14:anchorId="00D576F6" wp14:editId="652D945B">
            <wp:simplePos x="0" y="0"/>
            <wp:positionH relativeFrom="margin">
              <wp:align>right</wp:align>
            </wp:positionH>
            <wp:positionV relativeFrom="paragraph">
              <wp:posOffset>1656715</wp:posOffset>
            </wp:positionV>
            <wp:extent cx="5276850" cy="5069840"/>
            <wp:effectExtent l="0" t="0" r="0" b="0"/>
            <wp:wrapTopAndBottom/>
            <wp:docPr id="23" name="officeArt object" descr="C:\Users\p597359\AppData\Local\Microsoft\Windows\Temporary Internet Files\Content.Word\Flowchart - End-to-End - VM PoolCreation_0324 - Page-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C:\Users\p597359\AppData\Local\Microsoft\Windows\Temporary Internet Files\Content.Word\Flowchart - End-to-End - VM PoolCreation_0324 - Page-1 (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506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1C38">
        <w:t>写入数据中。</w:t>
      </w:r>
    </w:p>
    <w:p w14:paraId="24FBB326" w14:textId="43F99A40" w:rsidR="005E27D7" w:rsidRDefault="005E27D7" w:rsidP="00DD746A">
      <w:pPr>
        <w:pStyle w:val="af2"/>
        <w:ind w:firstLine="420"/>
      </w:pPr>
      <w:bookmarkStart w:id="144" w:name="_Toc471846169"/>
      <w:r>
        <w:rPr>
          <w:rFonts w:hint="eastAsia"/>
        </w:rPr>
        <w:t>图</w:t>
      </w:r>
      <w:r>
        <w:rPr>
          <w:rFonts w:hint="eastAsia"/>
        </w:rPr>
        <w:t>4.9</w:t>
      </w:r>
      <w:r>
        <w:t xml:space="preserve"> </w:t>
      </w:r>
      <w:r>
        <w:rPr>
          <w:rFonts w:hint="eastAsia"/>
        </w:rPr>
        <w:t>任务调度和生成日志流程图</w:t>
      </w:r>
      <w:bookmarkEnd w:id="144"/>
    </w:p>
    <w:p w14:paraId="5880FBF1" w14:textId="27451A06" w:rsidR="00C66070" w:rsidRPr="00AD1C38" w:rsidRDefault="002448A6" w:rsidP="00923AD6">
      <w:pPr>
        <w:pStyle w:val="aff"/>
        <w:spacing w:after="0"/>
        <w:ind w:left="0" w:firstLine="480"/>
      </w:pPr>
      <w:r w:rsidRPr="00AD1C38">
        <w:t>不同任务类型，系统调度不同进程。</w:t>
      </w:r>
      <w:r w:rsidRPr="00AD1C38">
        <w:t>Create</w:t>
      </w:r>
      <w:r w:rsidR="000008C2">
        <w:t>VM</w:t>
      </w:r>
      <w:r w:rsidRPr="00AD1C38">
        <w:t xml:space="preserve"> PoolTimeJob</w:t>
      </w:r>
      <w:r w:rsidRPr="00AD1C38">
        <w:t>、</w:t>
      </w:r>
      <w:r w:rsidRPr="00AD1C38">
        <w:t>Create</w:t>
      </w:r>
      <w:r w:rsidR="000008C2">
        <w:t>VM</w:t>
      </w:r>
      <w:r w:rsidRPr="00AD1C38">
        <w:t>TimeJob</w:t>
      </w:r>
      <w:r w:rsidRPr="00AD1C38">
        <w:t>、</w:t>
      </w:r>
      <w:r w:rsidRPr="00AD1C38">
        <w:t>Create</w:t>
      </w:r>
      <w:r w:rsidR="002D05A8">
        <w:rPr>
          <w:rFonts w:hint="eastAsia"/>
        </w:rPr>
        <w:t>Template</w:t>
      </w:r>
      <w:r w:rsidRPr="00AD1C38">
        <w:t>TimeJob</w:t>
      </w:r>
      <w:r w:rsidRPr="00AD1C38">
        <w:t>、</w:t>
      </w:r>
      <w:r w:rsidRPr="00AD1C38">
        <w:t>Create</w:t>
      </w:r>
      <w:r w:rsidR="002D05A8">
        <w:rPr>
          <w:rFonts w:hint="eastAsia"/>
        </w:rPr>
        <w:t>Migration</w:t>
      </w:r>
      <w:r w:rsidRPr="00AD1C38">
        <w:t>TimeJob</w:t>
      </w:r>
      <w:r w:rsidRPr="00AD1C38">
        <w:t>等任务进程，其内部逻辑大致相同。通过实现</w:t>
      </w:r>
      <w:r w:rsidRPr="00AD1C38">
        <w:t>Job</w:t>
      </w:r>
      <w:r w:rsidRPr="00AD1C38">
        <w:t>接口获得</w:t>
      </w:r>
      <w:r w:rsidRPr="00AD1C38">
        <w:t>execute()</w:t>
      </w:r>
      <w:r w:rsidRPr="00AD1C38">
        <w:t>，实现</w:t>
      </w:r>
      <w:r w:rsidRPr="00AD1C38">
        <w:t>LogHandler</w:t>
      </w:r>
      <w:r w:rsidRPr="00AD1C38">
        <w:t>记录执行过程中生成的记</w:t>
      </w:r>
      <w:r w:rsidR="00923AD6">
        <w:rPr>
          <w:noProof/>
        </w:rPr>
        <w:lastRenderedPageBreak/>
        <w:drawing>
          <wp:anchor distT="0" distB="0" distL="114300" distR="114300" simplePos="0" relativeHeight="251701248" behindDoc="0" locked="0" layoutInCell="1" allowOverlap="1" wp14:anchorId="75B328E5" wp14:editId="76925273">
            <wp:simplePos x="0" y="0"/>
            <wp:positionH relativeFrom="margin">
              <wp:align>right</wp:align>
            </wp:positionH>
            <wp:positionV relativeFrom="paragraph">
              <wp:posOffset>317500</wp:posOffset>
            </wp:positionV>
            <wp:extent cx="5305425" cy="3238500"/>
            <wp:effectExtent l="19050" t="19050" r="28575" b="19050"/>
            <wp:wrapTopAndBottom/>
            <wp:docPr id="2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3238500"/>
                    </a:xfrm>
                    <a:prstGeom prst="rect">
                      <a:avLst/>
                    </a:prstGeom>
                    <a:noFill/>
                    <a:ln w="9525">
                      <a:solidFill>
                        <a:srgbClr val="5B9BD5"/>
                      </a:solidFill>
                      <a:round/>
                      <a:headEnd/>
                      <a:tailEnd/>
                    </a:ln>
                  </pic:spPr>
                </pic:pic>
              </a:graphicData>
            </a:graphic>
            <wp14:sizeRelH relativeFrom="page">
              <wp14:pctWidth>0</wp14:pctWidth>
            </wp14:sizeRelH>
            <wp14:sizeRelV relativeFrom="page">
              <wp14:pctHeight>0</wp14:pctHeight>
            </wp14:sizeRelV>
          </wp:anchor>
        </w:drawing>
      </w:r>
      <w:r w:rsidRPr="00AD1C38">
        <w:t>录，通过与</w:t>
      </w:r>
      <w:r w:rsidR="00FD0AAF">
        <w:t>RHE</w:t>
      </w:r>
      <w:r w:rsidR="000008C2">
        <w:t>VM</w:t>
      </w:r>
      <w:r w:rsidRPr="00AD1C38">
        <w:t>Util</w:t>
      </w:r>
      <w:r w:rsidRPr="00AD1C38">
        <w:t>的组合向</w:t>
      </w:r>
      <w:r w:rsidR="00FD0AAF">
        <w:t>RHE</w:t>
      </w:r>
      <w:r w:rsidR="000008C2">
        <w:t>VM</w:t>
      </w:r>
      <w:r w:rsidRPr="00AD1C38">
        <w:t>发送请求。</w:t>
      </w:r>
    </w:p>
    <w:p w14:paraId="19FC1422" w14:textId="21B534E7" w:rsidR="002448A6" w:rsidRPr="00C66070" w:rsidRDefault="005E27D7" w:rsidP="00C66070">
      <w:pPr>
        <w:pStyle w:val="af2"/>
        <w:ind w:firstLine="420"/>
      </w:pPr>
      <w:bookmarkStart w:id="145" w:name="_Toc471846170"/>
      <w:r>
        <w:rPr>
          <w:rFonts w:hint="eastAsia"/>
        </w:rPr>
        <w:t>图</w:t>
      </w:r>
      <w:r>
        <w:rPr>
          <w:rFonts w:hint="eastAsia"/>
        </w:rPr>
        <w:t>4.10</w:t>
      </w:r>
      <w:r>
        <w:t xml:space="preserve"> </w:t>
      </w:r>
      <w:r>
        <w:rPr>
          <w:rFonts w:hint="eastAsia"/>
        </w:rPr>
        <w:t>调度进程相关</w:t>
      </w:r>
      <w:r>
        <w:t>类图</w:t>
      </w:r>
      <w:bookmarkEnd w:id="145"/>
    </w:p>
    <w:p w14:paraId="647B2ED5" w14:textId="1D30C9A6" w:rsidR="00C66070" w:rsidRDefault="002448A6" w:rsidP="00AD1C38">
      <w:pPr>
        <w:pStyle w:val="aff"/>
        <w:spacing w:after="0"/>
        <w:ind w:left="0" w:firstLine="480"/>
      </w:pPr>
      <w:r w:rsidRPr="00AD1C38">
        <w:t>Downlod</w:t>
      </w:r>
      <w:r w:rsidR="000008C2">
        <w:t>VM</w:t>
      </w:r>
      <w:r w:rsidRPr="00AD1C38">
        <w:t>LogTimerJob</w:t>
      </w:r>
      <w:r w:rsidRPr="00AD1C38">
        <w:t>依赖于</w:t>
      </w:r>
      <w:r w:rsidRPr="00AD1C38">
        <w:t>ProcessUtil</w:t>
      </w:r>
      <w:r w:rsidRPr="00AD1C38">
        <w:t>、</w:t>
      </w:r>
      <w:r w:rsidRPr="00AD1C38">
        <w:t>LogBean</w:t>
      </w:r>
      <w:r w:rsidRPr="00AD1C38">
        <w:t>、</w:t>
      </w:r>
      <w:r w:rsidRPr="00AD1C38">
        <w:t>LogHandlerImpl</w:t>
      </w:r>
      <w:r w:rsidRPr="00AD1C38">
        <w:t>三个类。通过</w:t>
      </w:r>
      <w:r w:rsidRPr="00AD1C38">
        <w:t>ProcessUtil</w:t>
      </w:r>
      <w:r w:rsidRPr="00AD1C38">
        <w:t>的一个名为</w:t>
      </w:r>
      <w:r w:rsidRPr="00AD1C38">
        <w:t>proUtil</w:t>
      </w:r>
      <w:r w:rsidRPr="00AD1C38">
        <w:t>的实例得到在指定文件夹下的</w:t>
      </w:r>
      <w:r w:rsidR="000008C2">
        <w:t>VM</w:t>
      </w:r>
      <w:r w:rsidRPr="00AD1C38">
        <w:t>的日志文件，合并各个文件形成最终含有日志概要的日志，并更新数据库中。</w:t>
      </w:r>
      <w:r w:rsidRPr="00AD1C38">
        <w:t>loghandler</w:t>
      </w:r>
      <w:r w:rsidRPr="00AD1C38">
        <w:t>是</w:t>
      </w:r>
      <w:r w:rsidRPr="00AD1C38">
        <w:t>LogHandlerImpl</w:t>
      </w:r>
      <w:r w:rsidRPr="00AD1C38">
        <w:t>的一个实例，负责在任务完成之后将在执行过程中生成临时文件全部清除。</w:t>
      </w:r>
      <w:r w:rsidRPr="00AD1C38">
        <w:t>LogBean</w:t>
      </w:r>
      <w:r w:rsidRPr="00AD1C38">
        <w:t>为</w:t>
      </w:r>
      <w:r w:rsidRPr="00AD1C38">
        <w:t>Downlod</w:t>
      </w:r>
      <w:r w:rsidR="000008C2">
        <w:t>VM</w:t>
      </w:r>
      <w:r w:rsidRPr="00AD1C38">
        <w:t>LogTimerJob</w:t>
      </w:r>
      <w:r w:rsidRPr="00AD1C38">
        <w:t>提供包装类。</w:t>
      </w:r>
      <w:r w:rsidRPr="00AD1C38">
        <w:t xml:space="preserve"> Downlod</w:t>
      </w:r>
      <w:r w:rsidR="000008C2">
        <w:t>VM</w:t>
      </w:r>
      <w:r w:rsidRPr="00AD1C38">
        <w:t>LogTimerJob</w:t>
      </w:r>
      <w:r w:rsidRPr="00AD1C38">
        <w:t>实现</w:t>
      </w:r>
      <w:r w:rsidRPr="00AD1C38">
        <w:t>Job</w:t>
      </w:r>
      <w:r w:rsidRPr="00AD1C38">
        <w:t>接口获得</w:t>
      </w:r>
      <w:r w:rsidRPr="00AD1C38">
        <w:t>execute()</w:t>
      </w:r>
      <w:r w:rsidRPr="00AD1C38">
        <w:t>。系统通过继承</w:t>
      </w:r>
      <w:r w:rsidRPr="00AD1C38">
        <w:t>Downlod</w:t>
      </w:r>
      <w:r w:rsidR="000008C2">
        <w:t>VM</w:t>
      </w:r>
      <w:r w:rsidRPr="00AD1C38">
        <w:t>LogTimerJob</w:t>
      </w:r>
      <w:r w:rsidRPr="00AD1C38">
        <w:t>实现生成</w:t>
      </w:r>
      <w:r w:rsidRPr="00AD1C38">
        <w:t>log</w:t>
      </w:r>
      <w:r w:rsidRPr="00AD1C38">
        <w:t>对业务逻辑。</w:t>
      </w:r>
    </w:p>
    <w:p w14:paraId="53D2C27E" w14:textId="7EE61206" w:rsidR="00923AD6" w:rsidRDefault="00923AD6" w:rsidP="00AD1C38">
      <w:pPr>
        <w:pStyle w:val="aff"/>
        <w:spacing w:after="0"/>
        <w:ind w:left="0" w:firstLine="480"/>
      </w:pPr>
    </w:p>
    <w:p w14:paraId="7045C516" w14:textId="77777777" w:rsidR="00923AD6" w:rsidRDefault="00923AD6" w:rsidP="00AD1C38">
      <w:pPr>
        <w:pStyle w:val="aff"/>
        <w:spacing w:after="0"/>
        <w:ind w:left="0" w:firstLine="480"/>
      </w:pPr>
    </w:p>
    <w:p w14:paraId="2B346BC7" w14:textId="77777777" w:rsidR="00923AD6" w:rsidRDefault="00923AD6" w:rsidP="00AD1C38">
      <w:pPr>
        <w:pStyle w:val="aff"/>
        <w:spacing w:after="0"/>
        <w:ind w:left="0" w:firstLine="480"/>
      </w:pPr>
    </w:p>
    <w:p w14:paraId="09DC6A73" w14:textId="6411D2E8" w:rsidR="00923AD6" w:rsidRPr="00AD1C38" w:rsidRDefault="00923AD6" w:rsidP="00923AD6">
      <w:pPr>
        <w:pStyle w:val="aff"/>
        <w:spacing w:after="0"/>
        <w:ind w:left="0"/>
      </w:pPr>
      <w:r>
        <w:rPr>
          <w:noProof/>
        </w:rPr>
        <w:lastRenderedPageBreak/>
        <w:drawing>
          <wp:anchor distT="0" distB="0" distL="114300" distR="114300" simplePos="0" relativeHeight="251705344" behindDoc="0" locked="0" layoutInCell="1" allowOverlap="1" wp14:anchorId="76583428" wp14:editId="0813362B">
            <wp:simplePos x="0" y="0"/>
            <wp:positionH relativeFrom="margin">
              <wp:align>left</wp:align>
            </wp:positionH>
            <wp:positionV relativeFrom="paragraph">
              <wp:posOffset>285750</wp:posOffset>
            </wp:positionV>
            <wp:extent cx="5381625" cy="2952750"/>
            <wp:effectExtent l="19050" t="19050" r="28575" b="19050"/>
            <wp:wrapTopAndBottom/>
            <wp:docPr id="2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w="9525">
                      <a:solidFill>
                        <a:srgbClr val="5B9BD5"/>
                      </a:solidFill>
                      <a:round/>
                      <a:headEnd/>
                      <a:tailEnd/>
                    </a:ln>
                  </pic:spPr>
                </pic:pic>
              </a:graphicData>
            </a:graphic>
            <wp14:sizeRelH relativeFrom="margin">
              <wp14:pctWidth>0</wp14:pctWidth>
            </wp14:sizeRelH>
            <wp14:sizeRelV relativeFrom="margin">
              <wp14:pctHeight>0</wp14:pctHeight>
            </wp14:sizeRelV>
          </wp:anchor>
        </w:drawing>
      </w:r>
    </w:p>
    <w:p w14:paraId="03D699C9" w14:textId="5C72ADDF" w:rsidR="002448A6" w:rsidRPr="005E27D7" w:rsidRDefault="005E27D7" w:rsidP="00DD746A">
      <w:pPr>
        <w:pStyle w:val="af2"/>
        <w:ind w:firstLine="420"/>
        <w:rPr>
          <w:rFonts w:ascii="FangSong" w:eastAsia="PMingLiU" w:hAnsi="FangSong"/>
          <w:lang w:eastAsia="zh-TW"/>
        </w:rPr>
      </w:pPr>
      <w:bookmarkStart w:id="146" w:name="_Toc471846171"/>
      <w:r>
        <w:t>图</w:t>
      </w:r>
      <w:r>
        <w:t>4.11</w:t>
      </w:r>
      <w:r>
        <w:rPr>
          <w:rFonts w:eastAsia="PMingLiU"/>
        </w:rPr>
        <w:t xml:space="preserve"> </w:t>
      </w:r>
      <w:r>
        <w:t>日志生成相关类图</w:t>
      </w:r>
      <w:bookmarkEnd w:id="146"/>
    </w:p>
    <w:p w14:paraId="5AD65EF4" w14:textId="3C36B645" w:rsidR="002448A6" w:rsidRPr="00C66070" w:rsidRDefault="002448A6" w:rsidP="00C66070">
      <w:pPr>
        <w:pStyle w:val="2"/>
      </w:pPr>
      <w:bookmarkStart w:id="147" w:name="_Toc475743694"/>
      <w:bookmarkStart w:id="148" w:name="_Toc475806822"/>
      <w:r w:rsidRPr="00C66070">
        <w:t>本章小结</w:t>
      </w:r>
      <w:bookmarkEnd w:id="147"/>
      <w:bookmarkEnd w:id="148"/>
    </w:p>
    <w:p w14:paraId="6D05938D" w14:textId="4DB30C60" w:rsidR="00660AD1" w:rsidRPr="00C8748E" w:rsidRDefault="00180D84" w:rsidP="00255CCC">
      <w:pPr>
        <w:pStyle w:val="aff"/>
        <w:spacing w:after="0"/>
        <w:ind w:left="0" w:firstLine="480"/>
      </w:pPr>
      <w:r>
        <w:rPr>
          <w:rFonts w:hint="eastAsia"/>
        </w:rPr>
        <w:t>本章主要根据上一章的设计进行实现。首先如何实现自动化系统的整体架构的设计，如何实现数据库的设计，又分别介绍了虚拟机的创建、虚拟机池的创建、</w:t>
      </w:r>
      <w:r w:rsidR="00A33F3D">
        <w:t>模板</w:t>
      </w:r>
      <w:r>
        <w:rPr>
          <w:rFonts w:hint="eastAsia"/>
        </w:rPr>
        <w:t>在不同站点之间的迁移。最后介绍了自动化系统后端是如何实现任务调度和日记生成。</w:t>
      </w:r>
    </w:p>
    <w:p w14:paraId="6BE4123D" w14:textId="1E1C38F1" w:rsidR="00660AD1" w:rsidRPr="00C66070" w:rsidRDefault="00CE7F99" w:rsidP="00C66070">
      <w:pPr>
        <w:pStyle w:val="1"/>
      </w:pPr>
      <w:bookmarkStart w:id="149" w:name="_Toc475743695"/>
      <w:bookmarkStart w:id="150" w:name="_Toc475806823"/>
      <w:r w:rsidRPr="00C66070">
        <w:rPr>
          <w:rFonts w:hint="eastAsia"/>
        </w:rPr>
        <w:lastRenderedPageBreak/>
        <w:t>部署</w:t>
      </w:r>
      <w:r w:rsidR="00255CCC" w:rsidRPr="00C66070">
        <w:t>及</w:t>
      </w:r>
      <w:r w:rsidR="00117992">
        <w:rPr>
          <w:rFonts w:hint="eastAsia"/>
        </w:rPr>
        <w:t>运行</w:t>
      </w:r>
      <w:bookmarkEnd w:id="149"/>
      <w:bookmarkEnd w:id="150"/>
    </w:p>
    <w:p w14:paraId="279CB1F6" w14:textId="76F5B84C" w:rsidR="00255CCC" w:rsidRPr="001D210D" w:rsidRDefault="00255CCC" w:rsidP="001D210D">
      <w:pPr>
        <w:pStyle w:val="aff"/>
        <w:spacing w:after="0"/>
        <w:ind w:left="0" w:firstLine="480"/>
      </w:pPr>
      <w:r w:rsidRPr="001D210D">
        <w:t>本章将阐述本自动化管理系统的</w:t>
      </w:r>
      <w:r w:rsidR="002155E6">
        <w:rPr>
          <w:rFonts w:hint="eastAsia"/>
        </w:rPr>
        <w:t>部署</w:t>
      </w:r>
      <w:r w:rsidR="002155E6">
        <w:t>运行</w:t>
      </w:r>
      <w:r w:rsidR="00991C3B">
        <w:rPr>
          <w:rFonts w:hint="eastAsia"/>
        </w:rPr>
        <w:t>所需的</w:t>
      </w:r>
      <w:r w:rsidR="00414AA2">
        <w:t>软硬件环境，</w:t>
      </w:r>
      <w:r w:rsidR="00414AA2">
        <w:rPr>
          <w:rFonts w:hint="eastAsia"/>
        </w:rPr>
        <w:t>以及在本自动化管理系统部署成功之后的</w:t>
      </w:r>
      <w:r w:rsidR="002155E6">
        <w:rPr>
          <w:rFonts w:hint="eastAsia"/>
        </w:rPr>
        <w:t>运行</w:t>
      </w:r>
      <w:r w:rsidRPr="001D210D">
        <w:t>结果。</w:t>
      </w:r>
    </w:p>
    <w:p w14:paraId="4163F153" w14:textId="315A6CE2" w:rsidR="00660AD1" w:rsidRPr="00C66070" w:rsidRDefault="007A15C9" w:rsidP="00C66070">
      <w:pPr>
        <w:pStyle w:val="2"/>
      </w:pPr>
      <w:bookmarkStart w:id="151" w:name="_Toc475743696"/>
      <w:bookmarkStart w:id="152" w:name="_Toc475806824"/>
      <w:r w:rsidRPr="00C66070">
        <w:t>自动化管理系统</w:t>
      </w:r>
      <w:r w:rsidRPr="00C66070">
        <w:rPr>
          <w:rFonts w:hint="eastAsia"/>
        </w:rPr>
        <w:t>的</w:t>
      </w:r>
      <w:r w:rsidR="002F550F" w:rsidRPr="00C66070">
        <w:rPr>
          <w:rFonts w:hint="eastAsia"/>
        </w:rPr>
        <w:t>部署</w:t>
      </w:r>
      <w:bookmarkEnd w:id="151"/>
      <w:bookmarkEnd w:id="152"/>
    </w:p>
    <w:p w14:paraId="322DD784" w14:textId="6782DFB0" w:rsidR="00950D35" w:rsidRDefault="00255CCC" w:rsidP="00255CCC">
      <w:pPr>
        <w:pStyle w:val="aff"/>
        <w:spacing w:after="0"/>
        <w:ind w:left="0" w:firstLine="480"/>
      </w:pPr>
      <w:r w:rsidRPr="00255CCC">
        <w:t>本</w:t>
      </w:r>
      <w:r w:rsidR="002A303C">
        <w:rPr>
          <w:rFonts w:hint="eastAsia"/>
        </w:rPr>
        <w:t>自动化管理</w:t>
      </w:r>
      <w:r w:rsidR="002A303C">
        <w:t>系统正常运行需要一定的软</w:t>
      </w:r>
      <w:r w:rsidRPr="00255CCC">
        <w:t>硬件环境等支持</w:t>
      </w:r>
      <w:r w:rsidR="00EC1F27">
        <w:t>。软件环境主要</w:t>
      </w:r>
      <w:r w:rsidR="00EC1F27">
        <w:rPr>
          <w:rFonts w:hint="eastAsia"/>
        </w:rPr>
        <w:t>是</w:t>
      </w:r>
      <w:r w:rsidR="00973CB4">
        <w:rPr>
          <w:rFonts w:hint="eastAsia"/>
        </w:rPr>
        <w:t>本自动化管理系统部署</w:t>
      </w:r>
      <w:r w:rsidR="00200D77">
        <w:t>运行</w:t>
      </w:r>
      <w:r w:rsidR="00200D77">
        <w:rPr>
          <w:rFonts w:hint="eastAsia"/>
        </w:rPr>
        <w:t>所依赖的</w:t>
      </w:r>
      <w:r w:rsidRPr="00255CCC">
        <w:t>软件服务</w:t>
      </w:r>
      <w:r w:rsidR="00200D77">
        <w:rPr>
          <w:rFonts w:hint="eastAsia"/>
        </w:rPr>
        <w:t>以及各服务正常运行的依赖软件</w:t>
      </w:r>
      <w:r w:rsidRPr="00255CCC">
        <w:t>。本系统前端代码使用</w:t>
      </w:r>
      <w:r w:rsidRPr="00255CCC">
        <w:t>JavaScript</w:t>
      </w:r>
      <w:r w:rsidRPr="00255CCC">
        <w:t>作为开发语言，后端代码以</w:t>
      </w:r>
      <w:r w:rsidRPr="00255CCC">
        <w:t>Java</w:t>
      </w:r>
      <w:r w:rsidRPr="00255CCC">
        <w:t>作文开发语言，所以软件环境方面：</w:t>
      </w:r>
      <w:r w:rsidRPr="00255CCC">
        <w:t xml:space="preserve">RHEV Manager </w:t>
      </w:r>
      <w:r w:rsidRPr="00255CCC">
        <w:t>必须安装在一个基本安装的</w:t>
      </w:r>
      <w:r w:rsidRPr="00255CCC">
        <w:t xml:space="preserve"> Red Hat Enterprise Linux 6.6 </w:t>
      </w:r>
      <w:r w:rsidRPr="00255CCC">
        <w:t>或</w:t>
      </w:r>
      <w:r w:rsidRPr="00255CCC">
        <w:t xml:space="preserve"> 6.7 </w:t>
      </w:r>
      <w:r w:rsidRPr="00255CCC">
        <w:t>系统上。</w:t>
      </w:r>
      <w:r w:rsidR="00264215">
        <w:rPr>
          <w:rFonts w:hint="eastAsia"/>
        </w:rPr>
        <w:t>根据</w:t>
      </w:r>
      <w:r w:rsidR="00264215">
        <w:rPr>
          <w:rFonts w:hint="eastAsia"/>
        </w:rPr>
        <w:t>RHEV</w:t>
      </w:r>
      <w:r w:rsidR="00264215">
        <w:rPr>
          <w:rFonts w:hint="eastAsia"/>
        </w:rPr>
        <w:t>安装手册的说明</w:t>
      </w:r>
      <w:r w:rsidR="005159C2">
        <w:rPr>
          <w:rFonts w:hint="eastAsia"/>
        </w:rPr>
        <w:t>在完成基本环境安装之后</w:t>
      </w:r>
      <w:r w:rsidR="00264215">
        <w:t>，</w:t>
      </w:r>
      <w:r w:rsidR="00264215">
        <w:rPr>
          <w:rFonts w:hint="eastAsia"/>
        </w:rPr>
        <w:t>紧接着要安装</w:t>
      </w:r>
      <w:r w:rsidR="00264215">
        <w:rPr>
          <w:rFonts w:hint="eastAsia"/>
        </w:rPr>
        <w:t>RHE</w:t>
      </w:r>
      <w:r w:rsidR="000008C2">
        <w:t>VM</w:t>
      </w:r>
      <w:r w:rsidR="00264215">
        <w:rPr>
          <w:rFonts w:hint="eastAsia"/>
        </w:rPr>
        <w:t>环境，不要先安装其它软件</w:t>
      </w:r>
      <w:r w:rsidR="00264215">
        <w:t>，</w:t>
      </w:r>
      <w:r w:rsidR="00264215">
        <w:rPr>
          <w:rFonts w:hint="eastAsia"/>
        </w:rPr>
        <w:t>这样是为了保证</w:t>
      </w:r>
      <w:r w:rsidR="00264215">
        <w:rPr>
          <w:rFonts w:hint="eastAsia"/>
        </w:rPr>
        <w:t>RHE</w:t>
      </w:r>
      <w:r w:rsidR="000008C2">
        <w:t>VM</w:t>
      </w:r>
      <w:r w:rsidR="00264215">
        <w:rPr>
          <w:rFonts w:hint="eastAsia"/>
        </w:rPr>
        <w:t>不会与其它软件发生冲突</w:t>
      </w:r>
      <w:r w:rsidRPr="00255CCC">
        <w:t>。</w:t>
      </w:r>
      <w:r w:rsidRPr="00255CCC">
        <w:t>jdk1.6</w:t>
      </w:r>
      <w:r w:rsidRPr="00255CCC">
        <w:t>版本以上，</w:t>
      </w:r>
      <w:r w:rsidRPr="00255CCC">
        <w:t>JavaScript</w:t>
      </w:r>
      <w:r w:rsidRPr="00255CCC">
        <w:t>使用的是</w:t>
      </w:r>
      <w:r w:rsidRPr="00255CCC">
        <w:t>ECMASCRIPT 5</w:t>
      </w:r>
      <w:r w:rsidR="002E03F1">
        <w:t>版本，</w:t>
      </w:r>
      <w:r w:rsidRPr="00255CCC">
        <w:t>浏览器版本要求如下：</w:t>
      </w:r>
      <w:r w:rsidRPr="00255CCC">
        <w:t>Chrome 13+</w:t>
      </w:r>
      <w:r w:rsidRPr="00255CCC">
        <w:t>、</w:t>
      </w:r>
      <w:r w:rsidRPr="00255CCC">
        <w:t>Firefox 4+</w:t>
      </w:r>
      <w:r w:rsidRPr="00255CCC">
        <w:t>、</w:t>
      </w:r>
      <w:r w:rsidRPr="00255CCC">
        <w:t>Safari 5.1.*</w:t>
      </w:r>
      <w:r w:rsidRPr="00255CCC">
        <w:t>、</w:t>
      </w:r>
      <w:r w:rsidRPr="00255CCC">
        <w:t>IE 9.*</w:t>
      </w:r>
      <w:r w:rsidRPr="00255CCC">
        <w:t>。</w:t>
      </w:r>
    </w:p>
    <w:p w14:paraId="23B1BF0B" w14:textId="77777777" w:rsidR="00950D35" w:rsidRPr="00255CCC" w:rsidRDefault="00255CCC" w:rsidP="00612BC8">
      <w:pPr>
        <w:pStyle w:val="aff4"/>
        <w:ind w:firstLine="420"/>
      </w:pPr>
      <w:bookmarkStart w:id="153" w:name="_Toc471846187"/>
      <w:r w:rsidRPr="00255CCC">
        <w:t>表</w:t>
      </w:r>
      <w:r w:rsidR="00950D35">
        <w:t> </w:t>
      </w:r>
      <w:r w:rsidR="00950D35">
        <w:rPr>
          <w:rFonts w:hint="eastAsia"/>
        </w:rPr>
        <w:t>5</w:t>
      </w:r>
      <w:r w:rsidRPr="00255CCC">
        <w:t xml:space="preserve">.1. RHEV Manager </w:t>
      </w:r>
      <w:r w:rsidRPr="00255CCC">
        <w:t>硬件要求</w:t>
      </w:r>
      <w:bookmarkEnd w:id="153"/>
    </w:p>
    <w:tbl>
      <w:tblPr>
        <w:tblW w:w="0" w:type="auto"/>
        <w:tblBorders>
          <w:top w:val="single" w:sz="4" w:space="0" w:color="7F7F7F"/>
          <w:bottom w:val="single" w:sz="4" w:space="0" w:color="7F7F7F"/>
        </w:tblBorders>
        <w:tblLook w:val="04A0" w:firstRow="1" w:lastRow="0" w:firstColumn="1" w:lastColumn="0" w:noHBand="0" w:noVBand="1"/>
      </w:tblPr>
      <w:tblGrid>
        <w:gridCol w:w="1192"/>
        <w:gridCol w:w="3952"/>
        <w:gridCol w:w="3246"/>
      </w:tblGrid>
      <w:tr w:rsidR="00255CCC" w:rsidRPr="00255CCC" w14:paraId="15213A5F" w14:textId="77777777" w:rsidTr="00C452DE">
        <w:trPr>
          <w:trHeight w:val="360"/>
        </w:trPr>
        <w:tc>
          <w:tcPr>
            <w:tcW w:w="0" w:type="auto"/>
            <w:tcBorders>
              <w:bottom w:val="single" w:sz="4" w:space="0" w:color="7F7F7F"/>
            </w:tcBorders>
            <w:shd w:val="clear" w:color="auto" w:fill="auto"/>
          </w:tcPr>
          <w:p w14:paraId="74FAC589"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资源</w:t>
            </w:r>
          </w:p>
        </w:tc>
        <w:tc>
          <w:tcPr>
            <w:tcW w:w="0" w:type="auto"/>
            <w:tcBorders>
              <w:bottom w:val="single" w:sz="4" w:space="0" w:color="7F7F7F"/>
            </w:tcBorders>
            <w:shd w:val="clear" w:color="auto" w:fill="auto"/>
          </w:tcPr>
          <w:p w14:paraId="53790FFB"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最小配置</w:t>
            </w:r>
          </w:p>
        </w:tc>
        <w:tc>
          <w:tcPr>
            <w:tcW w:w="0" w:type="auto"/>
            <w:tcBorders>
              <w:bottom w:val="single" w:sz="4" w:space="0" w:color="7F7F7F"/>
            </w:tcBorders>
            <w:shd w:val="clear" w:color="auto" w:fill="auto"/>
          </w:tcPr>
          <w:p w14:paraId="6666E9B9"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推荐配置</w:t>
            </w:r>
          </w:p>
        </w:tc>
      </w:tr>
      <w:tr w:rsidR="00255CCC" w:rsidRPr="00255CCC" w14:paraId="32F9F8EF" w14:textId="77777777" w:rsidTr="00C452DE">
        <w:trPr>
          <w:trHeight w:val="690"/>
        </w:trPr>
        <w:tc>
          <w:tcPr>
            <w:tcW w:w="0" w:type="auto"/>
            <w:tcBorders>
              <w:top w:val="single" w:sz="4" w:space="0" w:color="7F7F7F"/>
              <w:bottom w:val="single" w:sz="4" w:space="0" w:color="7F7F7F"/>
            </w:tcBorders>
            <w:shd w:val="clear" w:color="auto" w:fill="auto"/>
          </w:tcPr>
          <w:p w14:paraId="36C91206"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CPU</w:t>
            </w:r>
          </w:p>
        </w:tc>
        <w:tc>
          <w:tcPr>
            <w:tcW w:w="0" w:type="auto"/>
            <w:tcBorders>
              <w:top w:val="single" w:sz="4" w:space="0" w:color="7F7F7F"/>
              <w:bottom w:val="single" w:sz="4" w:space="0" w:color="7F7F7F"/>
            </w:tcBorders>
            <w:shd w:val="clear" w:color="auto" w:fill="auto"/>
          </w:tcPr>
          <w:p w14:paraId="5AC53CE8" w14:textId="77777777" w:rsidR="00255CCC" w:rsidRPr="00C452DE" w:rsidRDefault="00255CCC" w:rsidP="00C452DE">
            <w:pPr>
              <w:pStyle w:val="aff"/>
              <w:pBdr>
                <w:top w:val="nil"/>
                <w:left w:val="nil"/>
                <w:bottom w:val="nil"/>
                <w:right w:val="nil"/>
                <w:between w:val="nil"/>
                <w:bar w:val="nil"/>
              </w:pBdr>
              <w:spacing w:after="0"/>
              <w:ind w:left="0" w:firstLine="480"/>
            </w:pPr>
            <w:r w:rsidRPr="00C452DE">
              <w:t>双核</w:t>
            </w:r>
            <w:r w:rsidRPr="00C452DE">
              <w:t xml:space="preserve"> CPU</w:t>
            </w:r>
          </w:p>
        </w:tc>
        <w:tc>
          <w:tcPr>
            <w:tcW w:w="0" w:type="auto"/>
            <w:tcBorders>
              <w:top w:val="single" w:sz="4" w:space="0" w:color="7F7F7F"/>
              <w:bottom w:val="single" w:sz="4" w:space="0" w:color="7F7F7F"/>
            </w:tcBorders>
            <w:shd w:val="clear" w:color="auto" w:fill="auto"/>
          </w:tcPr>
          <w:p w14:paraId="5BBE6A1E" w14:textId="77777777" w:rsidR="00255CCC" w:rsidRPr="00C452DE" w:rsidRDefault="00255CCC" w:rsidP="00C452DE">
            <w:pPr>
              <w:pStyle w:val="aff"/>
              <w:pBdr>
                <w:top w:val="nil"/>
                <w:left w:val="nil"/>
                <w:bottom w:val="nil"/>
                <w:right w:val="nil"/>
                <w:between w:val="nil"/>
                <w:bar w:val="nil"/>
              </w:pBdr>
              <w:spacing w:after="0"/>
              <w:ind w:left="0" w:firstLine="480"/>
            </w:pPr>
            <w:r w:rsidRPr="00C452DE">
              <w:t xml:space="preserve">4 </w:t>
            </w:r>
            <w:r w:rsidRPr="00C452DE">
              <w:t>核</w:t>
            </w:r>
            <w:r w:rsidRPr="00C452DE">
              <w:t xml:space="preserve"> CPU </w:t>
            </w:r>
            <w:r w:rsidRPr="00C452DE">
              <w:t>或多个双核</w:t>
            </w:r>
            <w:r w:rsidRPr="00C452DE">
              <w:t xml:space="preserve"> CPU</w:t>
            </w:r>
          </w:p>
        </w:tc>
      </w:tr>
      <w:tr w:rsidR="00255CCC" w:rsidRPr="00255CCC" w14:paraId="22A4F7B5" w14:textId="77777777" w:rsidTr="00C452DE">
        <w:trPr>
          <w:trHeight w:val="680"/>
        </w:trPr>
        <w:tc>
          <w:tcPr>
            <w:tcW w:w="0" w:type="auto"/>
            <w:shd w:val="clear" w:color="auto" w:fill="auto"/>
          </w:tcPr>
          <w:p w14:paraId="3ACFC237"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内存</w:t>
            </w:r>
          </w:p>
        </w:tc>
        <w:tc>
          <w:tcPr>
            <w:tcW w:w="0" w:type="auto"/>
            <w:shd w:val="clear" w:color="auto" w:fill="auto"/>
          </w:tcPr>
          <w:p w14:paraId="4F5A8634" w14:textId="77777777" w:rsidR="00255CCC" w:rsidRPr="00C452DE" w:rsidRDefault="00255CCC" w:rsidP="00C452DE">
            <w:pPr>
              <w:pStyle w:val="aff"/>
              <w:pBdr>
                <w:top w:val="nil"/>
                <w:left w:val="nil"/>
                <w:bottom w:val="nil"/>
                <w:right w:val="nil"/>
                <w:between w:val="nil"/>
                <w:bar w:val="nil"/>
              </w:pBdr>
              <w:spacing w:after="0"/>
              <w:ind w:left="0" w:firstLine="480"/>
            </w:pPr>
            <w:r w:rsidRPr="00C452DE">
              <w:t xml:space="preserve">4 GB </w:t>
            </w:r>
            <w:r w:rsidRPr="00C452DE">
              <w:t>可用系统内存</w:t>
            </w:r>
          </w:p>
        </w:tc>
        <w:tc>
          <w:tcPr>
            <w:tcW w:w="0" w:type="auto"/>
            <w:shd w:val="clear" w:color="auto" w:fill="auto"/>
          </w:tcPr>
          <w:p w14:paraId="5EDB6B01" w14:textId="77777777" w:rsidR="00255CCC" w:rsidRPr="00C452DE" w:rsidRDefault="00255CCC" w:rsidP="00C452DE">
            <w:pPr>
              <w:pStyle w:val="aff"/>
              <w:pBdr>
                <w:top w:val="nil"/>
                <w:left w:val="nil"/>
                <w:bottom w:val="nil"/>
                <w:right w:val="nil"/>
                <w:between w:val="nil"/>
                <w:bar w:val="nil"/>
              </w:pBdr>
              <w:spacing w:after="0"/>
              <w:ind w:left="0" w:firstLine="480"/>
            </w:pPr>
            <w:r w:rsidRPr="00C452DE">
              <w:t xml:space="preserve">16GB </w:t>
            </w:r>
            <w:r w:rsidRPr="00C452DE">
              <w:t>系统内存</w:t>
            </w:r>
          </w:p>
        </w:tc>
      </w:tr>
      <w:tr w:rsidR="00255CCC" w:rsidRPr="00255CCC" w14:paraId="16AF8DD1" w14:textId="77777777" w:rsidTr="00C452DE">
        <w:trPr>
          <w:trHeight w:val="680"/>
        </w:trPr>
        <w:tc>
          <w:tcPr>
            <w:tcW w:w="0" w:type="auto"/>
            <w:tcBorders>
              <w:top w:val="single" w:sz="4" w:space="0" w:color="7F7F7F"/>
              <w:bottom w:val="single" w:sz="4" w:space="0" w:color="7F7F7F"/>
            </w:tcBorders>
            <w:shd w:val="clear" w:color="auto" w:fill="auto"/>
          </w:tcPr>
          <w:p w14:paraId="2DBF9546"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硬盘</w:t>
            </w:r>
          </w:p>
        </w:tc>
        <w:tc>
          <w:tcPr>
            <w:tcW w:w="0" w:type="auto"/>
            <w:tcBorders>
              <w:top w:val="single" w:sz="4" w:space="0" w:color="7F7F7F"/>
              <w:bottom w:val="single" w:sz="4" w:space="0" w:color="7F7F7F"/>
            </w:tcBorders>
            <w:shd w:val="clear" w:color="auto" w:fill="auto"/>
          </w:tcPr>
          <w:p w14:paraId="29CE72F3" w14:textId="77777777" w:rsidR="00255CCC" w:rsidRPr="00C452DE" w:rsidRDefault="00255CCC" w:rsidP="00C452DE">
            <w:pPr>
              <w:pStyle w:val="aff"/>
              <w:pBdr>
                <w:top w:val="nil"/>
                <w:left w:val="nil"/>
                <w:bottom w:val="nil"/>
                <w:right w:val="nil"/>
                <w:between w:val="nil"/>
                <w:bar w:val="nil"/>
              </w:pBdr>
              <w:spacing w:after="0"/>
              <w:ind w:left="0" w:firstLine="480"/>
            </w:pPr>
            <w:r w:rsidRPr="00C452DE">
              <w:t xml:space="preserve">25GB </w:t>
            </w:r>
            <w:r w:rsidRPr="00C452DE">
              <w:t>本地可写磁盘空间</w:t>
            </w:r>
          </w:p>
        </w:tc>
        <w:tc>
          <w:tcPr>
            <w:tcW w:w="0" w:type="auto"/>
            <w:tcBorders>
              <w:top w:val="single" w:sz="4" w:space="0" w:color="7F7F7F"/>
              <w:bottom w:val="single" w:sz="4" w:space="0" w:color="7F7F7F"/>
            </w:tcBorders>
            <w:shd w:val="clear" w:color="auto" w:fill="auto"/>
          </w:tcPr>
          <w:p w14:paraId="701CA9EB" w14:textId="77777777" w:rsidR="00255CCC" w:rsidRPr="00C452DE" w:rsidRDefault="00255CCC" w:rsidP="00C66070">
            <w:pPr>
              <w:pStyle w:val="aff"/>
              <w:pBdr>
                <w:top w:val="nil"/>
                <w:left w:val="nil"/>
                <w:bottom w:val="nil"/>
                <w:right w:val="nil"/>
                <w:between w:val="nil"/>
                <w:bar w:val="nil"/>
              </w:pBdr>
              <w:spacing w:after="0"/>
              <w:ind w:left="0"/>
            </w:pPr>
            <w:r w:rsidRPr="00C452DE">
              <w:t xml:space="preserve">50GB </w:t>
            </w:r>
            <w:r w:rsidRPr="00C452DE">
              <w:t>本地可写磁盘空间</w:t>
            </w:r>
          </w:p>
        </w:tc>
      </w:tr>
      <w:tr w:rsidR="00255CCC" w:rsidRPr="00255CCC" w14:paraId="5E652C6C" w14:textId="77777777" w:rsidTr="00C452DE">
        <w:trPr>
          <w:trHeight w:val="690"/>
        </w:trPr>
        <w:tc>
          <w:tcPr>
            <w:tcW w:w="0" w:type="auto"/>
            <w:shd w:val="clear" w:color="auto" w:fill="auto"/>
          </w:tcPr>
          <w:p w14:paraId="67E03EB3" w14:textId="77777777" w:rsidR="00255CCC" w:rsidRPr="00C452DE" w:rsidRDefault="00255CCC" w:rsidP="00C66070">
            <w:pPr>
              <w:pStyle w:val="aff"/>
              <w:pBdr>
                <w:top w:val="nil"/>
                <w:left w:val="nil"/>
                <w:bottom w:val="nil"/>
                <w:right w:val="nil"/>
                <w:between w:val="nil"/>
                <w:bar w:val="nil"/>
              </w:pBdr>
              <w:spacing w:after="0"/>
              <w:ind w:left="0"/>
              <w:rPr>
                <w:b/>
                <w:bCs/>
              </w:rPr>
            </w:pPr>
            <w:r w:rsidRPr="00C452DE">
              <w:rPr>
                <w:b/>
                <w:bCs/>
              </w:rPr>
              <w:t>网络接口</w:t>
            </w:r>
          </w:p>
        </w:tc>
        <w:tc>
          <w:tcPr>
            <w:tcW w:w="0" w:type="auto"/>
            <w:shd w:val="clear" w:color="auto" w:fill="auto"/>
          </w:tcPr>
          <w:p w14:paraId="20D24693" w14:textId="77777777" w:rsidR="00255CCC" w:rsidRPr="00C452DE" w:rsidRDefault="00255CCC" w:rsidP="00C452DE">
            <w:pPr>
              <w:pStyle w:val="aff"/>
              <w:pBdr>
                <w:top w:val="nil"/>
                <w:left w:val="nil"/>
                <w:bottom w:val="nil"/>
                <w:right w:val="nil"/>
                <w:between w:val="nil"/>
                <w:bar w:val="nil"/>
              </w:pBdr>
              <w:spacing w:after="0"/>
              <w:ind w:left="0" w:firstLine="480"/>
            </w:pPr>
            <w:r w:rsidRPr="00C452DE">
              <w:t>一个带宽最少为</w:t>
            </w:r>
            <w:r w:rsidRPr="00C452DE">
              <w:t xml:space="preserve"> 1 Gbps </w:t>
            </w:r>
            <w:r w:rsidRPr="00C452DE">
              <w:t>的网卡（</w:t>
            </w:r>
            <w:r w:rsidRPr="00C452DE">
              <w:t>NIC</w:t>
            </w:r>
            <w:r w:rsidRPr="00C452DE">
              <w:t>）</w:t>
            </w:r>
          </w:p>
        </w:tc>
        <w:tc>
          <w:tcPr>
            <w:tcW w:w="0" w:type="auto"/>
            <w:shd w:val="clear" w:color="auto" w:fill="auto"/>
          </w:tcPr>
          <w:p w14:paraId="3DEA3E4F" w14:textId="77777777" w:rsidR="00255CCC" w:rsidRPr="00C452DE" w:rsidRDefault="00255CCC" w:rsidP="00C66070">
            <w:pPr>
              <w:pStyle w:val="aff"/>
              <w:pBdr>
                <w:top w:val="nil"/>
                <w:left w:val="nil"/>
                <w:bottom w:val="nil"/>
                <w:right w:val="nil"/>
                <w:between w:val="nil"/>
                <w:bar w:val="nil"/>
              </w:pBdr>
              <w:spacing w:after="0"/>
              <w:ind w:left="0"/>
            </w:pPr>
            <w:r w:rsidRPr="00C452DE">
              <w:t>带宽最少为</w:t>
            </w:r>
            <w:r w:rsidRPr="00C452DE">
              <w:t xml:space="preserve"> 1 Gbps </w:t>
            </w:r>
            <w:r w:rsidRPr="00C452DE">
              <w:t>的网卡（</w:t>
            </w:r>
            <w:r w:rsidRPr="00C452DE">
              <w:t>NIC</w:t>
            </w:r>
            <w:r w:rsidRPr="00C452DE">
              <w:t>）</w:t>
            </w:r>
          </w:p>
        </w:tc>
      </w:tr>
    </w:tbl>
    <w:p w14:paraId="6A660F43" w14:textId="77777777" w:rsidR="00255CCC" w:rsidRPr="00255CCC" w:rsidRDefault="00255CCC" w:rsidP="00255CCC">
      <w:pPr>
        <w:pStyle w:val="aff"/>
        <w:spacing w:after="0"/>
        <w:ind w:left="0" w:firstLine="480"/>
      </w:pPr>
      <w:r w:rsidRPr="00255CCC">
        <w:t>虚拟机控制台只能通过</w:t>
      </w:r>
      <w:r w:rsidRPr="00255CCC">
        <w:t xml:space="preserve"> Red Hat Enterprise Linux </w:t>
      </w:r>
      <w:r w:rsidRPr="00255CCC">
        <w:t>系统或</w:t>
      </w:r>
      <w:r w:rsidRPr="00255CCC">
        <w:t xml:space="preserve"> Windows </w:t>
      </w:r>
      <w:r w:rsidRPr="00255CCC">
        <w:t>系统中支持的</w:t>
      </w:r>
      <w:r w:rsidRPr="00255CCC">
        <w:t xml:space="preserve"> Remote Viewer</w:t>
      </w:r>
      <w:r w:rsidRPr="00255CCC">
        <w:t>（</w:t>
      </w:r>
      <w:r w:rsidRPr="00255CCC">
        <w:t>virt-viewer</w:t>
      </w:r>
      <w:r w:rsidRPr="00255CCC">
        <w:t>）客户端进行访问。</w:t>
      </w:r>
      <w:r w:rsidRPr="00255CCC">
        <w:t xml:space="preserve">SPICE </w:t>
      </w:r>
      <w:r w:rsidRPr="00255CCC">
        <w:t>控制台的访问只在其它操作系统上（如</w:t>
      </w:r>
      <w:r w:rsidRPr="00255CCC">
        <w:t xml:space="preserve"> OS X</w:t>
      </w:r>
      <w:r w:rsidRPr="00255CCC">
        <w:t>）可用，并只能通过不被支持的</w:t>
      </w:r>
      <w:r w:rsidRPr="00255CCC">
        <w:t xml:space="preserve"> SPICE HTML5 </w:t>
      </w:r>
      <w:r w:rsidRPr="00255CCC">
        <w:t>浏览器客户端进行访问。</w:t>
      </w:r>
      <w:r w:rsidRPr="00255CCC">
        <w:t xml:space="preserve">Red Hat Enterprise Linux </w:t>
      </w:r>
      <w:r w:rsidRPr="00255CCC">
        <w:t>和</w:t>
      </w:r>
      <w:r w:rsidRPr="00255CCC">
        <w:t xml:space="preserve"> Windows 7 </w:t>
      </w:r>
      <w:r w:rsidRPr="00255CCC">
        <w:t>系统中都包括了支持的</w:t>
      </w:r>
      <w:r w:rsidRPr="00255CCC">
        <w:t xml:space="preserve"> QXL </w:t>
      </w:r>
      <w:r w:rsidRPr="00255CCC">
        <w:t>驱动。</w:t>
      </w:r>
    </w:p>
    <w:p w14:paraId="686469FC" w14:textId="77777777" w:rsidR="00255CCC" w:rsidRPr="003C08A7" w:rsidRDefault="00255CCC" w:rsidP="003C08A7">
      <w:pPr>
        <w:pStyle w:val="3"/>
      </w:pPr>
      <w:bookmarkStart w:id="154" w:name="_Toc475743697"/>
      <w:bookmarkStart w:id="155" w:name="_Toc475806825"/>
      <w:r w:rsidRPr="003C08A7">
        <w:t>网络浏览器要求</w:t>
      </w:r>
      <w:bookmarkEnd w:id="154"/>
      <w:bookmarkEnd w:id="155"/>
    </w:p>
    <w:p w14:paraId="6F42D0EB" w14:textId="646749C4" w:rsidR="00950D35" w:rsidRPr="00950D35" w:rsidRDefault="00950D35" w:rsidP="00612BC8">
      <w:pPr>
        <w:pStyle w:val="aff4"/>
        <w:ind w:firstLine="420"/>
      </w:pPr>
      <w:bookmarkStart w:id="156" w:name="_Toc471846188"/>
      <w:r>
        <w:rPr>
          <w:rFonts w:hint="eastAsia"/>
        </w:rPr>
        <w:t>表</w:t>
      </w:r>
      <w:r>
        <w:rPr>
          <w:rFonts w:hint="eastAsia"/>
        </w:rPr>
        <w:t>5.2</w:t>
      </w:r>
      <w:r>
        <w:t xml:space="preserve"> </w:t>
      </w:r>
      <w:r>
        <w:rPr>
          <w:rFonts w:hint="eastAsia"/>
        </w:rPr>
        <w:t>不同支持级别浏览器的版本</w:t>
      </w:r>
      <w:bookmarkEnd w:id="156"/>
    </w:p>
    <w:tbl>
      <w:tblPr>
        <w:tblW w:w="5000" w:type="pct"/>
        <w:tblBorders>
          <w:top w:val="single" w:sz="4" w:space="0" w:color="7F7F7F"/>
          <w:bottom w:val="single" w:sz="4" w:space="0" w:color="7F7F7F"/>
        </w:tblBorders>
        <w:tblLook w:val="04A0" w:firstRow="1" w:lastRow="0" w:firstColumn="1" w:lastColumn="0" w:noHBand="0" w:noVBand="1"/>
      </w:tblPr>
      <w:tblGrid>
        <w:gridCol w:w="1285"/>
        <w:gridCol w:w="1725"/>
        <w:gridCol w:w="3908"/>
        <w:gridCol w:w="1472"/>
      </w:tblGrid>
      <w:tr w:rsidR="00255CCC" w:rsidRPr="00255CCC" w14:paraId="72F9D363" w14:textId="77777777" w:rsidTr="00C452DE">
        <w:trPr>
          <w:trHeight w:val="360"/>
        </w:trPr>
        <w:tc>
          <w:tcPr>
            <w:tcW w:w="766" w:type="pct"/>
            <w:tcBorders>
              <w:bottom w:val="single" w:sz="4" w:space="0" w:color="7F7F7F"/>
            </w:tcBorders>
            <w:shd w:val="clear" w:color="auto" w:fill="auto"/>
          </w:tcPr>
          <w:p w14:paraId="7155C88B"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支持级别</w:t>
            </w:r>
          </w:p>
        </w:tc>
        <w:tc>
          <w:tcPr>
            <w:tcW w:w="1028" w:type="pct"/>
            <w:tcBorders>
              <w:bottom w:val="single" w:sz="4" w:space="0" w:color="7F7F7F"/>
            </w:tcBorders>
            <w:shd w:val="clear" w:color="auto" w:fill="auto"/>
          </w:tcPr>
          <w:p w14:paraId="02FB8266"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操作系统</w:t>
            </w:r>
          </w:p>
        </w:tc>
        <w:tc>
          <w:tcPr>
            <w:tcW w:w="2329" w:type="pct"/>
            <w:tcBorders>
              <w:bottom w:val="single" w:sz="4" w:space="0" w:color="7F7F7F"/>
            </w:tcBorders>
            <w:shd w:val="clear" w:color="auto" w:fill="auto"/>
          </w:tcPr>
          <w:p w14:paraId="05C626F3"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网络浏览器</w:t>
            </w:r>
          </w:p>
        </w:tc>
        <w:tc>
          <w:tcPr>
            <w:tcW w:w="877" w:type="pct"/>
            <w:tcBorders>
              <w:bottom w:val="single" w:sz="4" w:space="0" w:color="7F7F7F"/>
            </w:tcBorders>
            <w:shd w:val="clear" w:color="auto" w:fill="auto"/>
          </w:tcPr>
          <w:p w14:paraId="1DD0EBFC"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门户访问</w:t>
            </w:r>
          </w:p>
        </w:tc>
      </w:tr>
      <w:tr w:rsidR="00255CCC" w:rsidRPr="00255CCC" w14:paraId="69AC75A8" w14:textId="77777777" w:rsidTr="00C452DE">
        <w:trPr>
          <w:trHeight w:val="850"/>
        </w:trPr>
        <w:tc>
          <w:tcPr>
            <w:tcW w:w="766" w:type="pct"/>
            <w:tcBorders>
              <w:top w:val="single" w:sz="4" w:space="0" w:color="7F7F7F"/>
              <w:bottom w:val="single" w:sz="4" w:space="0" w:color="7F7F7F"/>
            </w:tcBorders>
            <w:shd w:val="clear" w:color="auto" w:fill="auto"/>
          </w:tcPr>
          <w:p w14:paraId="752F7E67"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级别</w:t>
            </w:r>
            <w:r w:rsidRPr="00C452DE">
              <w:rPr>
                <w:b/>
                <w:bCs/>
              </w:rPr>
              <w:t xml:space="preserve"> 1</w:t>
            </w:r>
          </w:p>
          <w:p w14:paraId="3A111A32"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w:t>
            </w:r>
            <w:r w:rsidRPr="00C452DE">
              <w:rPr>
                <w:b/>
                <w:bCs/>
              </w:rPr>
              <w:t>Tier 1</w:t>
            </w:r>
            <w:r w:rsidRPr="00C452DE">
              <w:rPr>
                <w:b/>
                <w:bCs/>
              </w:rPr>
              <w:t>）</w:t>
            </w:r>
          </w:p>
        </w:tc>
        <w:tc>
          <w:tcPr>
            <w:tcW w:w="1028" w:type="pct"/>
            <w:tcBorders>
              <w:top w:val="single" w:sz="4" w:space="0" w:color="7F7F7F"/>
              <w:bottom w:val="single" w:sz="4" w:space="0" w:color="7F7F7F"/>
            </w:tcBorders>
            <w:shd w:val="clear" w:color="auto" w:fill="auto"/>
          </w:tcPr>
          <w:p w14:paraId="3D26D5D8" w14:textId="77777777" w:rsidR="00255CCC" w:rsidRPr="00C452DE" w:rsidRDefault="00255CCC" w:rsidP="00C452DE">
            <w:pPr>
              <w:pStyle w:val="aff"/>
              <w:pBdr>
                <w:top w:val="nil"/>
                <w:left w:val="nil"/>
                <w:bottom w:val="nil"/>
                <w:right w:val="nil"/>
                <w:between w:val="nil"/>
                <w:bar w:val="nil"/>
              </w:pBdr>
              <w:spacing w:after="0"/>
              <w:ind w:left="0" w:firstLine="480"/>
            </w:pPr>
            <w:r w:rsidRPr="00C452DE">
              <w:rPr>
                <w:rFonts w:hint="eastAsia"/>
              </w:rPr>
              <w:t>RHEL</w:t>
            </w:r>
          </w:p>
        </w:tc>
        <w:tc>
          <w:tcPr>
            <w:tcW w:w="2329" w:type="pct"/>
            <w:tcBorders>
              <w:top w:val="single" w:sz="4" w:space="0" w:color="7F7F7F"/>
              <w:bottom w:val="single" w:sz="4" w:space="0" w:color="7F7F7F"/>
            </w:tcBorders>
            <w:shd w:val="clear" w:color="auto" w:fill="auto"/>
          </w:tcPr>
          <w:p w14:paraId="15E6859B" w14:textId="77777777" w:rsidR="00255CCC" w:rsidRPr="00C452DE" w:rsidRDefault="00255CCC" w:rsidP="003C08A7">
            <w:pPr>
              <w:pStyle w:val="aff"/>
              <w:pBdr>
                <w:top w:val="nil"/>
                <w:left w:val="nil"/>
                <w:bottom w:val="nil"/>
                <w:right w:val="nil"/>
                <w:between w:val="nil"/>
                <w:bar w:val="nil"/>
              </w:pBdr>
              <w:spacing w:after="0"/>
              <w:ind w:left="0"/>
            </w:pPr>
            <w:r w:rsidRPr="00C452DE">
              <w:t>Mozilla Firefox Extended Support Release</w:t>
            </w:r>
            <w:r w:rsidRPr="00C452DE">
              <w:t>（</w:t>
            </w:r>
            <w:r w:rsidRPr="00C452DE">
              <w:t>ESR</w:t>
            </w:r>
            <w:r w:rsidRPr="00C452DE">
              <w:t>）版本</w:t>
            </w:r>
          </w:p>
        </w:tc>
        <w:tc>
          <w:tcPr>
            <w:tcW w:w="877" w:type="pct"/>
            <w:tcBorders>
              <w:top w:val="single" w:sz="4" w:space="0" w:color="7F7F7F"/>
              <w:bottom w:val="single" w:sz="4" w:space="0" w:color="7F7F7F"/>
            </w:tcBorders>
            <w:shd w:val="clear" w:color="auto" w:fill="auto"/>
          </w:tcPr>
          <w:p w14:paraId="47A03F62" w14:textId="77777777" w:rsidR="00255CCC" w:rsidRPr="00C452DE" w:rsidRDefault="00255CCC" w:rsidP="003C08A7">
            <w:pPr>
              <w:pStyle w:val="aff"/>
              <w:pBdr>
                <w:top w:val="nil"/>
                <w:left w:val="nil"/>
                <w:bottom w:val="nil"/>
                <w:right w:val="nil"/>
                <w:between w:val="nil"/>
                <w:bar w:val="nil"/>
              </w:pBdr>
              <w:spacing w:after="0"/>
              <w:ind w:left="0"/>
            </w:pPr>
            <w:r w:rsidRPr="00C452DE">
              <w:t>管理门户和用户门户</w:t>
            </w:r>
          </w:p>
        </w:tc>
      </w:tr>
      <w:tr w:rsidR="00255CCC" w:rsidRPr="00255CCC" w14:paraId="1B72C248" w14:textId="77777777" w:rsidTr="00C452DE">
        <w:trPr>
          <w:trHeight w:val="680"/>
        </w:trPr>
        <w:tc>
          <w:tcPr>
            <w:tcW w:w="766" w:type="pct"/>
            <w:shd w:val="clear" w:color="auto" w:fill="auto"/>
          </w:tcPr>
          <w:p w14:paraId="182A8CD1"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lastRenderedPageBreak/>
              <w:t>级别</w:t>
            </w:r>
            <w:r w:rsidRPr="00C452DE">
              <w:rPr>
                <w:b/>
                <w:bCs/>
              </w:rPr>
              <w:t xml:space="preserve"> 2</w:t>
            </w:r>
          </w:p>
          <w:p w14:paraId="3368FF26"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w:t>
            </w:r>
            <w:r w:rsidRPr="00C452DE">
              <w:rPr>
                <w:b/>
                <w:bCs/>
              </w:rPr>
              <w:t>Tier 2</w:t>
            </w:r>
            <w:r w:rsidRPr="00C452DE">
              <w:rPr>
                <w:b/>
                <w:bCs/>
              </w:rPr>
              <w:t>）</w:t>
            </w:r>
          </w:p>
        </w:tc>
        <w:tc>
          <w:tcPr>
            <w:tcW w:w="1028" w:type="pct"/>
            <w:shd w:val="clear" w:color="auto" w:fill="auto"/>
          </w:tcPr>
          <w:p w14:paraId="5E112ABF" w14:textId="77777777" w:rsidR="00255CCC" w:rsidRPr="00C452DE" w:rsidRDefault="00255CCC" w:rsidP="004F6113">
            <w:pPr>
              <w:pStyle w:val="aff"/>
              <w:pBdr>
                <w:top w:val="nil"/>
                <w:left w:val="nil"/>
                <w:bottom w:val="nil"/>
                <w:right w:val="nil"/>
                <w:between w:val="nil"/>
                <w:bar w:val="nil"/>
              </w:pBdr>
              <w:spacing w:after="0"/>
              <w:ind w:left="0" w:firstLine="480"/>
            </w:pPr>
            <w:r w:rsidRPr="00C452DE">
              <w:t>Windows</w:t>
            </w:r>
          </w:p>
        </w:tc>
        <w:tc>
          <w:tcPr>
            <w:tcW w:w="2329" w:type="pct"/>
            <w:shd w:val="clear" w:color="auto" w:fill="auto"/>
          </w:tcPr>
          <w:p w14:paraId="53A1C856" w14:textId="77777777" w:rsidR="00255CCC" w:rsidRPr="00C452DE" w:rsidRDefault="00255CCC" w:rsidP="003C08A7">
            <w:pPr>
              <w:pStyle w:val="aff"/>
              <w:pBdr>
                <w:top w:val="nil"/>
                <w:left w:val="nil"/>
                <w:bottom w:val="nil"/>
                <w:right w:val="nil"/>
                <w:between w:val="nil"/>
                <w:bar w:val="nil"/>
              </w:pBdr>
              <w:spacing w:after="0"/>
              <w:ind w:left="0"/>
            </w:pPr>
            <w:r w:rsidRPr="00C452DE">
              <w:t xml:space="preserve">Internet Explorer 10 </w:t>
            </w:r>
            <w:r w:rsidRPr="00C452DE">
              <w:t>或更新版本</w:t>
            </w:r>
          </w:p>
        </w:tc>
        <w:tc>
          <w:tcPr>
            <w:tcW w:w="877" w:type="pct"/>
            <w:shd w:val="clear" w:color="auto" w:fill="auto"/>
          </w:tcPr>
          <w:p w14:paraId="008F7B1D" w14:textId="77777777" w:rsidR="00255CCC" w:rsidRPr="00C452DE" w:rsidRDefault="00255CCC" w:rsidP="003C08A7">
            <w:pPr>
              <w:pStyle w:val="aff"/>
              <w:pBdr>
                <w:top w:val="nil"/>
                <w:left w:val="nil"/>
                <w:bottom w:val="nil"/>
                <w:right w:val="nil"/>
                <w:between w:val="nil"/>
                <w:bar w:val="nil"/>
              </w:pBdr>
              <w:spacing w:after="0"/>
              <w:ind w:left="0"/>
            </w:pPr>
            <w:r w:rsidRPr="00C452DE">
              <w:t>管理门户和用户门户</w:t>
            </w:r>
          </w:p>
        </w:tc>
      </w:tr>
      <w:tr w:rsidR="00255CCC" w:rsidRPr="00255CCC" w14:paraId="0FF90BA4" w14:textId="77777777" w:rsidTr="00C452DE">
        <w:trPr>
          <w:trHeight w:val="680"/>
        </w:trPr>
        <w:tc>
          <w:tcPr>
            <w:tcW w:w="766" w:type="pct"/>
            <w:tcBorders>
              <w:top w:val="single" w:sz="4" w:space="0" w:color="7F7F7F"/>
              <w:bottom w:val="single" w:sz="4" w:space="0" w:color="7F7F7F"/>
            </w:tcBorders>
            <w:shd w:val="clear" w:color="auto" w:fill="auto"/>
          </w:tcPr>
          <w:p w14:paraId="1C940739" w14:textId="77777777" w:rsidR="00255CCC" w:rsidRPr="00C452DE" w:rsidRDefault="00255CCC" w:rsidP="00C452DE">
            <w:pPr>
              <w:pStyle w:val="aff"/>
              <w:pBdr>
                <w:top w:val="nil"/>
                <w:left w:val="nil"/>
                <w:bottom w:val="nil"/>
                <w:right w:val="nil"/>
                <w:between w:val="nil"/>
                <w:bar w:val="nil"/>
              </w:pBdr>
              <w:spacing w:after="0"/>
              <w:ind w:left="0" w:firstLine="482"/>
              <w:rPr>
                <w:b/>
                <w:bCs/>
              </w:rPr>
            </w:pPr>
          </w:p>
        </w:tc>
        <w:tc>
          <w:tcPr>
            <w:tcW w:w="1028" w:type="pct"/>
            <w:tcBorders>
              <w:top w:val="single" w:sz="4" w:space="0" w:color="7F7F7F"/>
              <w:bottom w:val="single" w:sz="4" w:space="0" w:color="7F7F7F"/>
            </w:tcBorders>
            <w:shd w:val="clear" w:color="auto" w:fill="auto"/>
          </w:tcPr>
          <w:p w14:paraId="75E5C41F" w14:textId="77777777" w:rsidR="00255CCC" w:rsidRPr="00C452DE" w:rsidRDefault="00255CCC" w:rsidP="004F6113">
            <w:pPr>
              <w:pStyle w:val="aff"/>
              <w:pBdr>
                <w:top w:val="nil"/>
                <w:left w:val="nil"/>
                <w:bottom w:val="nil"/>
                <w:right w:val="nil"/>
                <w:between w:val="nil"/>
                <w:bar w:val="nil"/>
              </w:pBdr>
              <w:spacing w:after="0"/>
              <w:ind w:left="0" w:firstLine="480"/>
            </w:pPr>
            <w:r w:rsidRPr="00C452DE">
              <w:t>所有</w:t>
            </w:r>
          </w:p>
        </w:tc>
        <w:tc>
          <w:tcPr>
            <w:tcW w:w="2329" w:type="pct"/>
            <w:tcBorders>
              <w:top w:val="single" w:sz="4" w:space="0" w:color="7F7F7F"/>
              <w:bottom w:val="single" w:sz="4" w:space="0" w:color="7F7F7F"/>
            </w:tcBorders>
            <w:shd w:val="clear" w:color="auto" w:fill="auto"/>
          </w:tcPr>
          <w:p w14:paraId="0AA1DA7B" w14:textId="77777777" w:rsidR="00255CCC" w:rsidRPr="00C452DE" w:rsidRDefault="00255CCC" w:rsidP="003C08A7">
            <w:pPr>
              <w:pStyle w:val="aff"/>
              <w:pBdr>
                <w:top w:val="nil"/>
                <w:left w:val="nil"/>
                <w:bottom w:val="nil"/>
                <w:right w:val="nil"/>
                <w:between w:val="nil"/>
                <w:bar w:val="nil"/>
              </w:pBdr>
              <w:spacing w:after="0"/>
              <w:ind w:left="0"/>
            </w:pPr>
            <w:r w:rsidRPr="00C452DE">
              <w:t>当前版本的</w:t>
            </w:r>
            <w:r w:rsidRPr="00C452DE">
              <w:t xml:space="preserve"> Google Chrome </w:t>
            </w:r>
            <w:r w:rsidRPr="00C452DE">
              <w:t>和</w:t>
            </w:r>
            <w:r w:rsidRPr="00C452DE">
              <w:t xml:space="preserve"> Mozilla Firefox</w:t>
            </w:r>
          </w:p>
        </w:tc>
        <w:tc>
          <w:tcPr>
            <w:tcW w:w="877" w:type="pct"/>
            <w:tcBorders>
              <w:top w:val="single" w:sz="4" w:space="0" w:color="7F7F7F"/>
              <w:bottom w:val="single" w:sz="4" w:space="0" w:color="7F7F7F"/>
            </w:tcBorders>
            <w:shd w:val="clear" w:color="auto" w:fill="auto"/>
          </w:tcPr>
          <w:p w14:paraId="7E474A44" w14:textId="77777777" w:rsidR="00255CCC" w:rsidRPr="00C452DE" w:rsidRDefault="00255CCC" w:rsidP="003C08A7">
            <w:pPr>
              <w:pStyle w:val="aff"/>
              <w:pBdr>
                <w:top w:val="nil"/>
                <w:left w:val="nil"/>
                <w:bottom w:val="nil"/>
                <w:right w:val="nil"/>
                <w:between w:val="nil"/>
                <w:bar w:val="nil"/>
              </w:pBdr>
              <w:spacing w:after="0"/>
              <w:ind w:left="0"/>
            </w:pPr>
            <w:r w:rsidRPr="00C452DE">
              <w:t>管理门户和用户门户</w:t>
            </w:r>
          </w:p>
        </w:tc>
      </w:tr>
      <w:tr w:rsidR="00255CCC" w:rsidRPr="00255CCC" w14:paraId="3AFA17CF" w14:textId="77777777" w:rsidTr="00C452DE">
        <w:trPr>
          <w:trHeight w:val="680"/>
        </w:trPr>
        <w:tc>
          <w:tcPr>
            <w:tcW w:w="766" w:type="pct"/>
            <w:shd w:val="clear" w:color="auto" w:fill="auto"/>
          </w:tcPr>
          <w:p w14:paraId="60404CA5"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级别</w:t>
            </w:r>
            <w:r w:rsidRPr="00C452DE">
              <w:rPr>
                <w:b/>
                <w:bCs/>
              </w:rPr>
              <w:t xml:space="preserve"> 3</w:t>
            </w:r>
          </w:p>
          <w:p w14:paraId="1DC94D61"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w:t>
            </w:r>
            <w:r w:rsidRPr="00C452DE">
              <w:rPr>
                <w:b/>
                <w:bCs/>
              </w:rPr>
              <w:t>Tier 3</w:t>
            </w:r>
            <w:r w:rsidRPr="00C452DE">
              <w:rPr>
                <w:b/>
                <w:bCs/>
              </w:rPr>
              <w:t>）</w:t>
            </w:r>
          </w:p>
        </w:tc>
        <w:tc>
          <w:tcPr>
            <w:tcW w:w="1028" w:type="pct"/>
            <w:shd w:val="clear" w:color="auto" w:fill="auto"/>
          </w:tcPr>
          <w:p w14:paraId="4EAA4A3E" w14:textId="77777777" w:rsidR="00255CCC" w:rsidRPr="00C452DE" w:rsidRDefault="00255CCC" w:rsidP="004F6113">
            <w:pPr>
              <w:pStyle w:val="aff"/>
              <w:pBdr>
                <w:top w:val="nil"/>
                <w:left w:val="nil"/>
                <w:bottom w:val="nil"/>
                <w:right w:val="nil"/>
                <w:between w:val="nil"/>
                <w:bar w:val="nil"/>
              </w:pBdr>
              <w:spacing w:after="0"/>
              <w:ind w:left="0" w:firstLine="480"/>
            </w:pPr>
            <w:r w:rsidRPr="00C452DE">
              <w:t>所有</w:t>
            </w:r>
          </w:p>
        </w:tc>
        <w:tc>
          <w:tcPr>
            <w:tcW w:w="2329" w:type="pct"/>
            <w:shd w:val="clear" w:color="auto" w:fill="auto"/>
          </w:tcPr>
          <w:p w14:paraId="75EF1BB7" w14:textId="77777777" w:rsidR="00255CCC" w:rsidRPr="00C452DE" w:rsidRDefault="00255CCC" w:rsidP="003C08A7">
            <w:pPr>
              <w:pStyle w:val="aff"/>
              <w:pBdr>
                <w:top w:val="nil"/>
                <w:left w:val="nil"/>
                <w:bottom w:val="nil"/>
                <w:right w:val="nil"/>
                <w:between w:val="nil"/>
                <w:bar w:val="nil"/>
              </w:pBdr>
              <w:spacing w:after="0"/>
              <w:ind w:left="0"/>
            </w:pPr>
            <w:r w:rsidRPr="00C452DE">
              <w:t>较早版本的</w:t>
            </w:r>
            <w:r w:rsidRPr="00C452DE">
              <w:t xml:space="preserve"> Google Chrome </w:t>
            </w:r>
            <w:r w:rsidRPr="00C452DE">
              <w:t>和</w:t>
            </w:r>
            <w:r w:rsidRPr="00C452DE">
              <w:t xml:space="preserve"> Mozilla Firefox</w:t>
            </w:r>
          </w:p>
        </w:tc>
        <w:tc>
          <w:tcPr>
            <w:tcW w:w="877" w:type="pct"/>
            <w:shd w:val="clear" w:color="auto" w:fill="auto"/>
          </w:tcPr>
          <w:p w14:paraId="71072A99" w14:textId="77777777" w:rsidR="00255CCC" w:rsidRPr="00C452DE" w:rsidRDefault="00255CCC" w:rsidP="003C08A7">
            <w:pPr>
              <w:pStyle w:val="aff"/>
              <w:pBdr>
                <w:top w:val="nil"/>
                <w:left w:val="nil"/>
                <w:bottom w:val="nil"/>
                <w:right w:val="nil"/>
                <w:between w:val="nil"/>
                <w:bar w:val="nil"/>
              </w:pBdr>
              <w:spacing w:after="0"/>
              <w:ind w:left="0"/>
            </w:pPr>
            <w:r w:rsidRPr="00C452DE">
              <w:t>管理门户和用户门户</w:t>
            </w:r>
          </w:p>
        </w:tc>
      </w:tr>
      <w:tr w:rsidR="00255CCC" w:rsidRPr="00255CCC" w14:paraId="3C7D0365" w14:textId="77777777" w:rsidTr="00C452DE">
        <w:trPr>
          <w:trHeight w:val="690"/>
        </w:trPr>
        <w:tc>
          <w:tcPr>
            <w:tcW w:w="766" w:type="pct"/>
            <w:tcBorders>
              <w:top w:val="single" w:sz="4" w:space="0" w:color="7F7F7F"/>
              <w:bottom w:val="single" w:sz="4" w:space="0" w:color="7F7F7F"/>
            </w:tcBorders>
            <w:shd w:val="clear" w:color="auto" w:fill="auto"/>
          </w:tcPr>
          <w:p w14:paraId="27702D27" w14:textId="77777777" w:rsidR="00255CCC" w:rsidRPr="00C452DE" w:rsidRDefault="00255CCC" w:rsidP="00C452DE">
            <w:pPr>
              <w:pStyle w:val="aff"/>
              <w:pBdr>
                <w:top w:val="nil"/>
                <w:left w:val="nil"/>
                <w:bottom w:val="nil"/>
                <w:right w:val="nil"/>
                <w:between w:val="nil"/>
                <w:bar w:val="nil"/>
              </w:pBdr>
              <w:spacing w:after="0"/>
              <w:ind w:left="0" w:firstLine="482"/>
              <w:rPr>
                <w:b/>
                <w:bCs/>
              </w:rPr>
            </w:pPr>
          </w:p>
        </w:tc>
        <w:tc>
          <w:tcPr>
            <w:tcW w:w="1028" w:type="pct"/>
            <w:tcBorders>
              <w:top w:val="single" w:sz="4" w:space="0" w:color="7F7F7F"/>
              <w:bottom w:val="single" w:sz="4" w:space="0" w:color="7F7F7F"/>
            </w:tcBorders>
            <w:shd w:val="clear" w:color="auto" w:fill="auto"/>
          </w:tcPr>
          <w:p w14:paraId="1580F98D" w14:textId="77777777" w:rsidR="00255CCC" w:rsidRPr="00C452DE" w:rsidRDefault="00255CCC" w:rsidP="004F6113">
            <w:pPr>
              <w:pStyle w:val="aff"/>
              <w:pBdr>
                <w:top w:val="nil"/>
                <w:left w:val="nil"/>
                <w:bottom w:val="nil"/>
                <w:right w:val="nil"/>
                <w:between w:val="nil"/>
                <w:bar w:val="nil"/>
              </w:pBdr>
              <w:spacing w:after="0"/>
              <w:ind w:left="0" w:firstLine="480"/>
            </w:pPr>
            <w:r w:rsidRPr="00C452DE">
              <w:t>所有</w:t>
            </w:r>
          </w:p>
        </w:tc>
        <w:tc>
          <w:tcPr>
            <w:tcW w:w="2329" w:type="pct"/>
            <w:tcBorders>
              <w:top w:val="single" w:sz="4" w:space="0" w:color="7F7F7F"/>
              <w:bottom w:val="single" w:sz="4" w:space="0" w:color="7F7F7F"/>
            </w:tcBorders>
            <w:shd w:val="clear" w:color="auto" w:fill="auto"/>
          </w:tcPr>
          <w:p w14:paraId="0FF25B89" w14:textId="77777777" w:rsidR="00255CCC" w:rsidRPr="00C452DE" w:rsidRDefault="00255CCC" w:rsidP="003C08A7">
            <w:pPr>
              <w:pStyle w:val="aff"/>
              <w:pBdr>
                <w:top w:val="nil"/>
                <w:left w:val="nil"/>
                <w:bottom w:val="nil"/>
                <w:right w:val="nil"/>
                <w:between w:val="nil"/>
                <w:bar w:val="nil"/>
              </w:pBdr>
              <w:spacing w:after="0"/>
              <w:ind w:left="0"/>
            </w:pPr>
            <w:r w:rsidRPr="00C452DE">
              <w:t>其它浏览器</w:t>
            </w:r>
          </w:p>
        </w:tc>
        <w:tc>
          <w:tcPr>
            <w:tcW w:w="877" w:type="pct"/>
            <w:tcBorders>
              <w:top w:val="single" w:sz="4" w:space="0" w:color="7F7F7F"/>
              <w:bottom w:val="single" w:sz="4" w:space="0" w:color="7F7F7F"/>
            </w:tcBorders>
            <w:shd w:val="clear" w:color="auto" w:fill="auto"/>
          </w:tcPr>
          <w:p w14:paraId="5FAE4AEB" w14:textId="77777777" w:rsidR="00255CCC" w:rsidRPr="00C452DE" w:rsidRDefault="00255CCC" w:rsidP="003C08A7">
            <w:pPr>
              <w:pStyle w:val="aff"/>
              <w:pBdr>
                <w:top w:val="nil"/>
                <w:left w:val="nil"/>
                <w:bottom w:val="nil"/>
                <w:right w:val="nil"/>
                <w:between w:val="nil"/>
                <w:bar w:val="nil"/>
              </w:pBdr>
              <w:spacing w:after="0"/>
              <w:ind w:left="0"/>
            </w:pPr>
            <w:r w:rsidRPr="00C452DE">
              <w:t>管理门户和用户门户</w:t>
            </w:r>
          </w:p>
        </w:tc>
      </w:tr>
    </w:tbl>
    <w:p w14:paraId="71A74F7C" w14:textId="6CA63BF3" w:rsidR="001D210D" w:rsidRPr="001D210D" w:rsidRDefault="001E3616" w:rsidP="00D23B72">
      <w:pPr>
        <w:pStyle w:val="aff"/>
        <w:spacing w:after="0"/>
        <w:ind w:left="0" w:firstLine="480"/>
      </w:pPr>
      <w:r>
        <w:t>用户可以使用以下列出的网络浏览器来访问</w:t>
      </w:r>
      <w:r>
        <w:rPr>
          <w:rFonts w:hint="eastAsia"/>
        </w:rPr>
        <w:t>本自动化系统后端管理</w:t>
      </w:r>
      <w:r w:rsidR="00015B61">
        <w:rPr>
          <w:rFonts w:hint="eastAsia"/>
        </w:rPr>
        <w:t>系统</w:t>
      </w:r>
      <w:r w:rsidR="00E624C8">
        <w:t>。</w:t>
      </w:r>
      <w:r w:rsidR="00E624C8">
        <w:rPr>
          <w:rFonts w:hint="eastAsia"/>
        </w:rPr>
        <w:t>在以上的测试组合中只有</w:t>
      </w:r>
      <w:r w:rsidR="00E624C8">
        <w:rPr>
          <w:rFonts w:hint="eastAsia"/>
        </w:rPr>
        <w:t>Tier3</w:t>
      </w:r>
      <w:r w:rsidR="00E624C8">
        <w:rPr>
          <w:rFonts w:hint="eastAsia"/>
        </w:rPr>
        <w:t>无法完全支持。所以</w:t>
      </w:r>
      <w:r w:rsidR="000E69A7">
        <w:rPr>
          <w:rFonts w:hint="eastAsia"/>
        </w:rPr>
        <w:t>为部署本自动化管理</w:t>
      </w:r>
      <w:r w:rsidR="00E624C8">
        <w:rPr>
          <w:rFonts w:hint="eastAsia"/>
        </w:rPr>
        <w:t>系统</w:t>
      </w:r>
      <w:r w:rsidR="000E69A7">
        <w:rPr>
          <w:rFonts w:hint="eastAsia"/>
        </w:rPr>
        <w:t>所</w:t>
      </w:r>
      <w:r w:rsidR="00423185">
        <w:rPr>
          <w:rFonts w:hint="eastAsia"/>
        </w:rPr>
        <w:t>支持的网络浏览器是</w:t>
      </w:r>
      <w:r w:rsidR="00E624C8">
        <w:rPr>
          <w:rFonts w:hint="eastAsia"/>
        </w:rPr>
        <w:t>版本</w:t>
      </w:r>
      <w:r w:rsidR="00423185">
        <w:rPr>
          <w:rFonts w:hint="eastAsia"/>
        </w:rPr>
        <w:t>号满足</w:t>
      </w:r>
      <w:r w:rsidR="00E624C8">
        <w:rPr>
          <w:rFonts w:hint="eastAsia"/>
        </w:rPr>
        <w:t>Firefox</w:t>
      </w:r>
      <w:r w:rsidR="00423185">
        <w:rPr>
          <w:rFonts w:hint="eastAsia"/>
        </w:rPr>
        <w:t xml:space="preserve"> 43.*</w:t>
      </w:r>
      <w:r w:rsidR="00423185">
        <w:rPr>
          <w:rFonts w:hint="eastAsia"/>
        </w:rPr>
        <w:t>及以上版本</w:t>
      </w:r>
      <w:r w:rsidR="00A278BF">
        <w:rPr>
          <w:rFonts w:hint="eastAsia"/>
        </w:rPr>
        <w:t>、</w:t>
      </w:r>
      <w:r w:rsidR="00E624C8">
        <w:rPr>
          <w:rFonts w:hint="eastAsia"/>
        </w:rPr>
        <w:t>Chrome</w:t>
      </w:r>
      <w:r w:rsidR="00E04E46">
        <w:rPr>
          <w:rFonts w:hint="eastAsia"/>
        </w:rPr>
        <w:t xml:space="preserve"> </w:t>
      </w:r>
      <w:r w:rsidR="00423185">
        <w:rPr>
          <w:rFonts w:hint="eastAsia"/>
        </w:rPr>
        <w:t>45.*</w:t>
      </w:r>
      <w:r w:rsidR="00963250">
        <w:rPr>
          <w:rFonts w:hint="eastAsia"/>
        </w:rPr>
        <w:t>及以上版本</w:t>
      </w:r>
      <w:r w:rsidR="00A278BF">
        <w:rPr>
          <w:rFonts w:hint="eastAsia"/>
        </w:rPr>
        <w:t>、</w:t>
      </w:r>
      <w:r w:rsidR="00963250">
        <w:rPr>
          <w:rFonts w:hint="eastAsia"/>
        </w:rPr>
        <w:t>IE 9.*</w:t>
      </w:r>
      <w:r w:rsidR="00963250" w:rsidRPr="00963250">
        <w:rPr>
          <w:rFonts w:hint="eastAsia"/>
        </w:rPr>
        <w:t xml:space="preserve"> </w:t>
      </w:r>
      <w:r w:rsidR="00963250">
        <w:rPr>
          <w:rFonts w:hint="eastAsia"/>
        </w:rPr>
        <w:t>及以上版本</w:t>
      </w:r>
      <w:r w:rsidR="000E69A7">
        <w:rPr>
          <w:rFonts w:hint="eastAsia"/>
        </w:rPr>
        <w:t>，</w:t>
      </w:r>
      <w:r w:rsidR="00A278BF">
        <w:rPr>
          <w:rFonts w:hint="eastAsia"/>
        </w:rPr>
        <w:t>或其组合。</w:t>
      </w:r>
      <w:r w:rsidR="00D23B72">
        <w:rPr>
          <w:rFonts w:hint="eastAsia"/>
        </w:rPr>
        <w:t>而</w:t>
      </w:r>
      <w:r w:rsidR="000E69A7">
        <w:rPr>
          <w:rFonts w:hint="eastAsia"/>
        </w:rPr>
        <w:t>对于版本过老的浏览器本系统将不做兼容性处理</w:t>
      </w:r>
      <w:r w:rsidR="00AB5BE8">
        <w:rPr>
          <w:rFonts w:hint="eastAsia"/>
        </w:rPr>
        <w:t>。</w:t>
      </w:r>
      <w:r w:rsidR="00E624C8" w:rsidRPr="001D210D">
        <w:t xml:space="preserve"> </w:t>
      </w:r>
    </w:p>
    <w:p w14:paraId="3AA139CA" w14:textId="77777777" w:rsidR="00255CCC" w:rsidRPr="003C08A7" w:rsidRDefault="00255CCC" w:rsidP="003C08A7">
      <w:pPr>
        <w:pStyle w:val="3"/>
      </w:pPr>
      <w:bookmarkStart w:id="157" w:name="_Toc475743698"/>
      <w:bookmarkStart w:id="158" w:name="_Toc475806826"/>
      <w:r w:rsidRPr="003C08A7">
        <w:t>操作系统的要求</w:t>
      </w:r>
      <w:bookmarkEnd w:id="157"/>
      <w:bookmarkEnd w:id="158"/>
    </w:p>
    <w:p w14:paraId="5632CA08" w14:textId="0C80E4CC" w:rsidR="00255CCC" w:rsidRPr="00255CCC" w:rsidRDefault="00255CCC" w:rsidP="00255CCC">
      <w:pPr>
        <w:pStyle w:val="aff"/>
        <w:spacing w:after="0"/>
        <w:ind w:left="0" w:firstLine="480"/>
      </w:pPr>
      <w:r w:rsidRPr="00255CCC">
        <w:t xml:space="preserve">RHEV Manager </w:t>
      </w:r>
      <w:r w:rsidRPr="00255CCC">
        <w:t>必须安装在一个基本安装的</w:t>
      </w:r>
      <w:r w:rsidRPr="00255CCC">
        <w:t xml:space="preserve"> Red Hat Enterprise Linux 6.6 </w:t>
      </w:r>
      <w:r w:rsidRPr="00255CCC">
        <w:t>或</w:t>
      </w:r>
      <w:r w:rsidRPr="00255CCC">
        <w:t xml:space="preserve"> 6.7 </w:t>
      </w:r>
      <w:r w:rsidR="000819C4">
        <w:t>系统上</w:t>
      </w:r>
      <w:r w:rsidRPr="00255CCC">
        <w:t>。所有</w:t>
      </w:r>
      <w:r w:rsidRPr="00255CCC">
        <w:t xml:space="preserve"> CPU </w:t>
      </w:r>
      <w:r w:rsidRPr="00255CCC">
        <w:t>都必须支持</w:t>
      </w:r>
      <w:r w:rsidRPr="00255CCC">
        <w:t xml:space="preserve"> Intel 64 </w:t>
      </w:r>
      <w:r w:rsidRPr="00255CCC">
        <w:t>或</w:t>
      </w:r>
      <w:r w:rsidRPr="00255CCC">
        <w:t xml:space="preserve"> AMD64 CPU </w:t>
      </w:r>
      <w:r w:rsidRPr="00255CCC">
        <w:t>扩展，并启用</w:t>
      </w:r>
      <w:r w:rsidRPr="00255CCC">
        <w:t xml:space="preserve"> AMD-V </w:t>
      </w:r>
      <w:r w:rsidRPr="00255CCC">
        <w:t>或</w:t>
      </w:r>
      <w:r w:rsidRPr="00255CCC">
        <w:t xml:space="preserve"> Intel VT </w:t>
      </w:r>
      <w:r w:rsidRPr="00255CCC">
        <w:t>硬件虚拟化扩展。并且需要支持</w:t>
      </w:r>
      <w:r w:rsidR="00F55B97">
        <w:t xml:space="preserve"> No </w:t>
      </w:r>
      <w:r w:rsidRPr="00255CCC">
        <w:t xml:space="preserve">eXecute </w:t>
      </w:r>
      <w:r w:rsidRPr="00255CCC">
        <w:t>标识（</w:t>
      </w:r>
      <w:r w:rsidRPr="00255CCC">
        <w:t>NX</w:t>
      </w:r>
      <w:r w:rsidRPr="00255CCC">
        <w:t>）。</w:t>
      </w:r>
      <w:r w:rsidR="000819C4">
        <w:rPr>
          <w:rFonts w:hint="eastAsia"/>
        </w:rPr>
        <w:t>所以本系统部署等操作系统选用的</w:t>
      </w:r>
      <w:r w:rsidR="00D55506">
        <w:rPr>
          <w:rFonts w:hint="eastAsia"/>
        </w:rPr>
        <w:t>较为稳定的</w:t>
      </w:r>
      <w:r w:rsidR="000819C4">
        <w:rPr>
          <w:rFonts w:hint="eastAsia"/>
        </w:rPr>
        <w:t>RHEL 7</w:t>
      </w:r>
      <w:r w:rsidR="000819C4">
        <w:rPr>
          <w:rFonts w:hint="eastAsia"/>
        </w:rPr>
        <w:t>系统</w:t>
      </w:r>
      <w:r w:rsidR="00A345ED">
        <w:rPr>
          <w:rFonts w:hint="eastAsia"/>
        </w:rPr>
        <w:t>。</w:t>
      </w:r>
    </w:p>
    <w:p w14:paraId="757D71F7" w14:textId="77777777" w:rsidR="00255CCC" w:rsidRPr="003C08A7" w:rsidRDefault="00255CCC" w:rsidP="003C08A7">
      <w:pPr>
        <w:pStyle w:val="3"/>
      </w:pPr>
      <w:bookmarkStart w:id="159" w:name="_Toc475743699"/>
      <w:bookmarkStart w:id="160" w:name="_Toc475806827"/>
      <w:r w:rsidRPr="003C08A7">
        <w:t>内存要求</w:t>
      </w:r>
      <w:bookmarkEnd w:id="159"/>
      <w:bookmarkEnd w:id="160"/>
    </w:p>
    <w:p w14:paraId="688A017F" w14:textId="419640E4" w:rsidR="00255CCC" w:rsidRPr="00255CCC" w:rsidRDefault="00E85F0B" w:rsidP="00255CCC">
      <w:pPr>
        <w:pStyle w:val="aff"/>
        <w:spacing w:after="0"/>
        <w:ind w:left="0" w:firstLine="480"/>
      </w:pPr>
      <w:r>
        <w:rPr>
          <w:rFonts w:hint="eastAsia"/>
        </w:rPr>
        <w:t>根据</w:t>
      </w:r>
      <w:r>
        <w:rPr>
          <w:rFonts w:hint="eastAsia"/>
        </w:rPr>
        <w:t>Guest OS</w:t>
      </w:r>
      <w:r>
        <w:rPr>
          <w:rFonts w:hint="eastAsia"/>
        </w:rPr>
        <w:t>的</w:t>
      </w:r>
      <w:r>
        <w:t>要求</w:t>
      </w:r>
      <w:r>
        <w:rPr>
          <w:rFonts w:hint="eastAsia"/>
        </w:rPr>
        <w:t>以及所要安装的</w:t>
      </w:r>
      <w:r w:rsidR="00255CCC" w:rsidRPr="00255CCC">
        <w:t>应用</w:t>
      </w:r>
      <w:r>
        <w:rPr>
          <w:rFonts w:hint="eastAsia"/>
        </w:rPr>
        <w:t>软件</w:t>
      </w:r>
      <w:r w:rsidR="00255CCC" w:rsidRPr="00255CCC">
        <w:t>的要求</w:t>
      </w:r>
      <w:r>
        <w:rPr>
          <w:rFonts w:hint="eastAsia"/>
        </w:rPr>
        <w:t>，</w:t>
      </w:r>
      <w:r>
        <w:t>虚拟机的使用的</w:t>
      </w:r>
      <w:r>
        <w:rPr>
          <w:rFonts w:hint="eastAsia"/>
        </w:rPr>
        <w:t>要求内存的大小的最低限度也无法确定</w:t>
      </w:r>
      <w:r w:rsidR="00164E10">
        <w:t>。另外，</w:t>
      </w:r>
      <w:r w:rsidR="00255CCC" w:rsidRPr="00255CCC">
        <w:t>考虑</w:t>
      </w:r>
      <w:r w:rsidR="00164E10">
        <w:rPr>
          <w:rFonts w:hint="eastAsia"/>
        </w:rPr>
        <w:t>到</w:t>
      </w:r>
      <w:r w:rsidR="00255CCC" w:rsidRPr="00255CCC">
        <w:t> K</w:t>
      </w:r>
      <w:r w:rsidR="000008C2">
        <w:t>VM</w:t>
      </w:r>
      <w:r w:rsidR="00255CCC" w:rsidRPr="00255CCC">
        <w:t> “</w:t>
      </w:r>
      <w:r w:rsidR="00164E10">
        <w:t>过度分配</w:t>
      </w:r>
      <w:r w:rsidR="00164E10">
        <w:t>”</w:t>
      </w:r>
      <w:r w:rsidR="00164E10">
        <w:rPr>
          <w:rFonts w:hint="eastAsia"/>
        </w:rPr>
        <w:t>即是</w:t>
      </w:r>
      <w:r w:rsidR="00255CCC" w:rsidRPr="00255CCC">
        <w:t>分配给虚拟机的内存总量可以大于主机所具有的物理内存总量</w:t>
      </w:r>
      <w:r w:rsidR="00164E10">
        <w:rPr>
          <w:rFonts w:hint="eastAsia"/>
        </w:rPr>
        <w:t>的情况</w:t>
      </w:r>
      <w:r w:rsidR="00255CCC" w:rsidRPr="00255CCC">
        <w:t>。</w:t>
      </w:r>
      <w:r w:rsidR="001E3616">
        <w:rPr>
          <w:rFonts w:hint="eastAsia"/>
        </w:rPr>
        <w:t>K</w:t>
      </w:r>
      <w:r w:rsidR="000008C2">
        <w:t>VM</w:t>
      </w:r>
      <w:r w:rsidR="001E3616">
        <w:rPr>
          <w:rFonts w:hint="eastAsia"/>
        </w:rPr>
        <w:t>过度分配</w:t>
      </w:r>
      <w:r w:rsidR="001E3616">
        <w:t>是基于</w:t>
      </w:r>
      <w:r w:rsidR="00255CCC" w:rsidRPr="00255CCC">
        <w:t>所有虚拟机不会在同一时间全部使用</w:t>
      </w:r>
      <w:r w:rsidR="001E3616">
        <w:t>分配给它们的内存假设条件</w:t>
      </w:r>
      <w:r w:rsidR="00255CCC" w:rsidRPr="00255CCC">
        <w:t>。</w:t>
      </w:r>
      <w:r w:rsidR="00255CCC" w:rsidRPr="00255CCC">
        <w:t>K</w:t>
      </w:r>
      <w:r w:rsidR="000008C2">
        <w:t>VM</w:t>
      </w:r>
      <w:r w:rsidR="00255CCC" w:rsidRPr="00255CCC">
        <w:t> </w:t>
      </w:r>
      <w:r w:rsidR="00255CCC" w:rsidRPr="00255CCC">
        <w:t>通过只在需要时才为虚拟机分配</w:t>
      </w:r>
      <w:r w:rsidR="00255CCC" w:rsidRPr="00255CCC">
        <w:t> RAM</w:t>
      </w:r>
      <w:r w:rsidR="00255CCC" w:rsidRPr="00255CCC">
        <w:t>实现这一功能的。</w:t>
      </w:r>
    </w:p>
    <w:p w14:paraId="11684D37" w14:textId="77777777" w:rsidR="00255CCC" w:rsidRPr="00255CCC" w:rsidRDefault="00255CCC" w:rsidP="00612BC8">
      <w:pPr>
        <w:pStyle w:val="aff4"/>
        <w:ind w:firstLine="420"/>
      </w:pPr>
      <w:bookmarkStart w:id="161" w:name="_Toc471846189"/>
      <w:r w:rsidRPr="00255CCC">
        <w:t>表</w:t>
      </w:r>
      <w:r w:rsidR="00C50949">
        <w:t> </w:t>
      </w:r>
      <w:r w:rsidR="00C50949">
        <w:rPr>
          <w:rFonts w:hint="eastAsia"/>
        </w:rPr>
        <w:t>5.3</w:t>
      </w:r>
      <w:r w:rsidR="00C50949">
        <w:t xml:space="preserve"> </w:t>
      </w:r>
      <w:r w:rsidRPr="00255CCC">
        <w:t> </w:t>
      </w:r>
      <w:r w:rsidRPr="00255CCC">
        <w:t>内存要求</w:t>
      </w:r>
      <w:bookmarkEnd w:id="161"/>
    </w:p>
    <w:tbl>
      <w:tblPr>
        <w:tblW w:w="5000" w:type="pct"/>
        <w:tblBorders>
          <w:top w:val="single" w:sz="4" w:space="0" w:color="7F7F7F"/>
          <w:bottom w:val="single" w:sz="4" w:space="0" w:color="7F7F7F"/>
        </w:tblBorders>
        <w:tblLook w:val="04A0" w:firstRow="1" w:lastRow="0" w:firstColumn="1" w:lastColumn="0" w:noHBand="0" w:noVBand="1"/>
      </w:tblPr>
      <w:tblGrid>
        <w:gridCol w:w="4195"/>
        <w:gridCol w:w="4195"/>
      </w:tblGrid>
      <w:tr w:rsidR="00255CCC" w:rsidRPr="00255CCC" w14:paraId="311B4D03" w14:textId="77777777" w:rsidTr="00C452DE">
        <w:trPr>
          <w:trHeight w:val="360"/>
        </w:trPr>
        <w:tc>
          <w:tcPr>
            <w:tcW w:w="2500" w:type="pct"/>
            <w:tcBorders>
              <w:bottom w:val="single" w:sz="4" w:space="0" w:color="7F7F7F"/>
            </w:tcBorders>
            <w:shd w:val="clear" w:color="auto" w:fill="auto"/>
          </w:tcPr>
          <w:p w14:paraId="6966F5EB"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最小</w:t>
            </w:r>
          </w:p>
        </w:tc>
        <w:tc>
          <w:tcPr>
            <w:tcW w:w="2500" w:type="pct"/>
            <w:tcBorders>
              <w:bottom w:val="single" w:sz="4" w:space="0" w:color="7F7F7F"/>
            </w:tcBorders>
            <w:shd w:val="clear" w:color="auto" w:fill="auto"/>
          </w:tcPr>
          <w:p w14:paraId="2DF52864"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最大</w:t>
            </w:r>
          </w:p>
        </w:tc>
      </w:tr>
      <w:tr w:rsidR="00255CCC" w:rsidRPr="00255CCC" w14:paraId="5B74EC01" w14:textId="77777777" w:rsidTr="00C452DE">
        <w:trPr>
          <w:trHeight w:val="360"/>
        </w:trPr>
        <w:tc>
          <w:tcPr>
            <w:tcW w:w="2500" w:type="pct"/>
            <w:tcBorders>
              <w:top w:val="single" w:sz="4" w:space="0" w:color="7F7F7F"/>
              <w:bottom w:val="single" w:sz="4" w:space="0" w:color="7F7F7F"/>
            </w:tcBorders>
            <w:shd w:val="clear" w:color="auto" w:fill="auto"/>
          </w:tcPr>
          <w:p w14:paraId="7F6626E8" w14:textId="77777777" w:rsidR="00255CCC" w:rsidRPr="00C452DE" w:rsidRDefault="00255CCC" w:rsidP="00C452DE">
            <w:pPr>
              <w:pStyle w:val="aff"/>
              <w:pBdr>
                <w:top w:val="nil"/>
                <w:left w:val="nil"/>
                <w:bottom w:val="nil"/>
                <w:right w:val="nil"/>
                <w:between w:val="nil"/>
                <w:bar w:val="nil"/>
              </w:pBdr>
              <w:spacing w:after="0"/>
              <w:ind w:left="0" w:firstLine="482"/>
              <w:rPr>
                <w:b/>
                <w:bCs/>
              </w:rPr>
            </w:pPr>
            <w:r w:rsidRPr="00C452DE">
              <w:rPr>
                <w:b/>
                <w:bCs/>
              </w:rPr>
              <w:t xml:space="preserve">2 GB </w:t>
            </w:r>
            <w:r w:rsidRPr="00C452DE">
              <w:rPr>
                <w:b/>
                <w:bCs/>
              </w:rPr>
              <w:t>内存</w:t>
            </w:r>
          </w:p>
        </w:tc>
        <w:tc>
          <w:tcPr>
            <w:tcW w:w="2500" w:type="pct"/>
            <w:tcBorders>
              <w:top w:val="single" w:sz="4" w:space="0" w:color="7F7F7F"/>
              <w:bottom w:val="single" w:sz="4" w:space="0" w:color="7F7F7F"/>
            </w:tcBorders>
            <w:shd w:val="clear" w:color="auto" w:fill="auto"/>
          </w:tcPr>
          <w:p w14:paraId="0CEF82AD" w14:textId="77777777" w:rsidR="00255CCC" w:rsidRPr="00C452DE" w:rsidRDefault="00255CCC" w:rsidP="00C452DE">
            <w:pPr>
              <w:pStyle w:val="aff"/>
              <w:pBdr>
                <w:top w:val="nil"/>
                <w:left w:val="nil"/>
                <w:bottom w:val="nil"/>
                <w:right w:val="nil"/>
                <w:between w:val="nil"/>
                <w:bar w:val="nil"/>
              </w:pBdr>
              <w:spacing w:after="0"/>
              <w:ind w:left="0" w:firstLine="480"/>
            </w:pPr>
            <w:r w:rsidRPr="00C452DE">
              <w:t xml:space="preserve">2 TB </w:t>
            </w:r>
            <w:r w:rsidRPr="00C452DE">
              <w:t>内存</w:t>
            </w:r>
          </w:p>
        </w:tc>
      </w:tr>
    </w:tbl>
    <w:p w14:paraId="0AB3637F" w14:textId="2AED8AD7" w:rsidR="001E3616" w:rsidRPr="001E3616" w:rsidRDefault="001E3616" w:rsidP="00092274">
      <w:pPr>
        <w:ind w:firstLine="480"/>
      </w:pPr>
      <w:bookmarkStart w:id="162" w:name="_Toc471845816"/>
      <w:r w:rsidRPr="001E3616">
        <w:rPr>
          <w:rFonts w:hint="eastAsia"/>
        </w:rPr>
        <w:t>考虑以上所有因素之后，并考虑到未来虚拟机的不断增加等情况，内存设计为</w:t>
      </w:r>
      <w:r w:rsidRPr="001E3616">
        <w:rPr>
          <w:rFonts w:hint="eastAsia"/>
        </w:rPr>
        <w:t>500GB</w:t>
      </w:r>
      <w:r w:rsidRPr="001E3616">
        <w:rPr>
          <w:rFonts w:hint="eastAsia"/>
        </w:rPr>
        <w:t>。</w:t>
      </w:r>
      <w:bookmarkEnd w:id="162"/>
    </w:p>
    <w:p w14:paraId="2F8ED54E" w14:textId="77777777" w:rsidR="00255CCC" w:rsidRPr="003C08A7" w:rsidRDefault="00255CCC" w:rsidP="003C08A7">
      <w:pPr>
        <w:pStyle w:val="3"/>
      </w:pPr>
      <w:bookmarkStart w:id="163" w:name="_Toc475743700"/>
      <w:bookmarkStart w:id="164" w:name="_Toc475806828"/>
      <w:r w:rsidRPr="003C08A7">
        <w:t>存储要求</w:t>
      </w:r>
      <w:bookmarkEnd w:id="163"/>
      <w:bookmarkEnd w:id="164"/>
    </w:p>
    <w:p w14:paraId="1599DD3E" w14:textId="77777777" w:rsidR="00255CCC" w:rsidRPr="00255CCC" w:rsidRDefault="00255CCC" w:rsidP="00255CCC">
      <w:pPr>
        <w:pStyle w:val="aff"/>
        <w:spacing w:after="0"/>
        <w:ind w:left="0" w:firstLine="480"/>
      </w:pPr>
      <w:r w:rsidRPr="00255CCC">
        <w:t xml:space="preserve">Hypervisor </w:t>
      </w:r>
      <w:r w:rsidRPr="00255CCC">
        <w:t>主机需要本地的存储设备来保存配置、日志信息、内存</w:t>
      </w:r>
      <w:r w:rsidRPr="00255CCC">
        <w:t xml:space="preserve"> dump </w:t>
      </w:r>
      <w:r w:rsidRPr="00255CCC">
        <w:t>以及交换空间。</w:t>
      </w:r>
      <w:r w:rsidRPr="00255CCC">
        <w:t xml:space="preserve"> RHEV Hypervisor </w:t>
      </w:r>
      <w:r w:rsidRPr="00255CCC">
        <w:t>所需的最小存储配置需求在这里被介绍，而</w:t>
      </w:r>
      <w:r w:rsidRPr="00255CCC">
        <w:t xml:space="preserve"> Red Hat Enterprise Linux </w:t>
      </w:r>
      <w:r w:rsidRPr="00255CCC">
        <w:t>主机所需的存储空间会根据不同情况有所不同，但它们应该会比</w:t>
      </w:r>
      <w:r w:rsidRPr="00255CCC">
        <w:t xml:space="preserve"> RHEV Hypervisor </w:t>
      </w:r>
      <w:r w:rsidRPr="00255CCC">
        <w:t>的存储配置要求更高。</w:t>
      </w:r>
    </w:p>
    <w:p w14:paraId="4AC94713" w14:textId="77777777" w:rsidR="00255CCC" w:rsidRPr="00255CCC" w:rsidRDefault="002C3502" w:rsidP="00612BC8">
      <w:pPr>
        <w:pStyle w:val="aff4"/>
        <w:ind w:firstLine="420"/>
      </w:pPr>
      <w:bookmarkStart w:id="165" w:name="_Toc471846190"/>
      <w:r>
        <w:rPr>
          <w:rFonts w:hint="eastAsia"/>
        </w:rPr>
        <w:t>表</w:t>
      </w:r>
      <w:r>
        <w:rPr>
          <w:rFonts w:hint="eastAsia"/>
        </w:rPr>
        <w:t>5.4</w:t>
      </w:r>
      <w:r>
        <w:t xml:space="preserve"> </w:t>
      </w:r>
      <w:r w:rsidR="00255CCC" w:rsidRPr="00255CCC">
        <w:t xml:space="preserve">RHEV Hypervisor </w:t>
      </w:r>
      <w:r>
        <w:t>版本对存储的配置要求</w:t>
      </w:r>
      <w:bookmarkEnd w:id="165"/>
    </w:p>
    <w:tbl>
      <w:tblPr>
        <w:tblW w:w="0" w:type="auto"/>
        <w:tblBorders>
          <w:top w:val="single" w:sz="4" w:space="0" w:color="7F7F7F"/>
          <w:bottom w:val="single" w:sz="4" w:space="0" w:color="7F7F7F"/>
        </w:tblBorders>
        <w:tblLook w:val="04A0" w:firstRow="1" w:lastRow="0" w:firstColumn="1" w:lastColumn="0" w:noHBand="0" w:noVBand="1"/>
      </w:tblPr>
      <w:tblGrid>
        <w:gridCol w:w="1677"/>
        <w:gridCol w:w="1497"/>
        <w:gridCol w:w="1221"/>
        <w:gridCol w:w="1070"/>
        <w:gridCol w:w="1246"/>
        <w:gridCol w:w="710"/>
        <w:gridCol w:w="969"/>
      </w:tblGrid>
      <w:tr w:rsidR="003C08A7" w:rsidRPr="00255CCC" w14:paraId="11EB10F7" w14:textId="77777777" w:rsidTr="003C08A7">
        <w:trPr>
          <w:trHeight w:val="580"/>
        </w:trPr>
        <w:tc>
          <w:tcPr>
            <w:tcW w:w="0" w:type="auto"/>
            <w:tcBorders>
              <w:bottom w:val="single" w:sz="4" w:space="0" w:color="7F7F7F"/>
            </w:tcBorders>
            <w:shd w:val="clear" w:color="auto" w:fill="auto"/>
          </w:tcPr>
          <w:p w14:paraId="26B87C8B"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lastRenderedPageBreak/>
              <w:t>版本</w:t>
            </w:r>
          </w:p>
        </w:tc>
        <w:tc>
          <w:tcPr>
            <w:tcW w:w="1497" w:type="dxa"/>
            <w:tcBorders>
              <w:bottom w:val="single" w:sz="4" w:space="0" w:color="7F7F7F"/>
            </w:tcBorders>
            <w:shd w:val="clear" w:color="auto" w:fill="auto"/>
          </w:tcPr>
          <w:p w14:paraId="0E8EB5C5"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 xml:space="preserve">Root </w:t>
            </w:r>
            <w:r w:rsidRPr="00C452DE">
              <w:rPr>
                <w:b/>
                <w:bCs/>
              </w:rPr>
              <w:t>和</w:t>
            </w:r>
            <w:r w:rsidRPr="00C452DE">
              <w:rPr>
                <w:b/>
                <w:bCs/>
              </w:rPr>
              <w:t xml:space="preserve"> RootBackup </w:t>
            </w:r>
            <w:r w:rsidRPr="00C452DE">
              <w:rPr>
                <w:b/>
                <w:bCs/>
              </w:rPr>
              <w:t>分区</w:t>
            </w:r>
          </w:p>
        </w:tc>
        <w:tc>
          <w:tcPr>
            <w:tcW w:w="1221" w:type="dxa"/>
            <w:tcBorders>
              <w:bottom w:val="single" w:sz="4" w:space="0" w:color="7F7F7F"/>
            </w:tcBorders>
            <w:shd w:val="clear" w:color="auto" w:fill="auto"/>
          </w:tcPr>
          <w:p w14:paraId="13DFEECE"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配置分区</w:t>
            </w:r>
          </w:p>
        </w:tc>
        <w:tc>
          <w:tcPr>
            <w:tcW w:w="1070" w:type="dxa"/>
            <w:tcBorders>
              <w:bottom w:val="single" w:sz="4" w:space="0" w:color="7F7F7F"/>
            </w:tcBorders>
            <w:shd w:val="clear" w:color="auto" w:fill="auto"/>
          </w:tcPr>
          <w:p w14:paraId="10D91D12"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日志分区</w:t>
            </w:r>
          </w:p>
        </w:tc>
        <w:tc>
          <w:tcPr>
            <w:tcW w:w="1246" w:type="dxa"/>
            <w:tcBorders>
              <w:bottom w:val="single" w:sz="4" w:space="0" w:color="7F7F7F"/>
            </w:tcBorders>
            <w:shd w:val="clear" w:color="auto" w:fill="auto"/>
          </w:tcPr>
          <w:p w14:paraId="743CF2E9"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数据分区</w:t>
            </w:r>
          </w:p>
        </w:tc>
        <w:tc>
          <w:tcPr>
            <w:tcW w:w="710" w:type="dxa"/>
            <w:tcBorders>
              <w:bottom w:val="single" w:sz="4" w:space="0" w:color="7F7F7F"/>
            </w:tcBorders>
            <w:shd w:val="clear" w:color="auto" w:fill="auto"/>
          </w:tcPr>
          <w:p w14:paraId="613FB766"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交换分区</w:t>
            </w:r>
          </w:p>
        </w:tc>
        <w:tc>
          <w:tcPr>
            <w:tcW w:w="969" w:type="dxa"/>
            <w:tcBorders>
              <w:bottom w:val="single" w:sz="4" w:space="0" w:color="7F7F7F"/>
            </w:tcBorders>
            <w:shd w:val="clear" w:color="auto" w:fill="auto"/>
          </w:tcPr>
          <w:p w14:paraId="646BAD7A"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最小总计</w:t>
            </w:r>
          </w:p>
        </w:tc>
      </w:tr>
      <w:tr w:rsidR="003C08A7" w:rsidRPr="00255CCC" w14:paraId="66C61EDC" w14:textId="77777777" w:rsidTr="003C08A7">
        <w:trPr>
          <w:trHeight w:val="458"/>
        </w:trPr>
        <w:tc>
          <w:tcPr>
            <w:tcW w:w="0" w:type="auto"/>
            <w:tcBorders>
              <w:top w:val="single" w:sz="4" w:space="0" w:color="7F7F7F"/>
              <w:bottom w:val="single" w:sz="4" w:space="0" w:color="7F7F7F"/>
            </w:tcBorders>
            <w:shd w:val="clear" w:color="auto" w:fill="auto"/>
          </w:tcPr>
          <w:p w14:paraId="01F69FF0"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RHEV Hypervisor 6</w:t>
            </w:r>
          </w:p>
        </w:tc>
        <w:tc>
          <w:tcPr>
            <w:tcW w:w="1497" w:type="dxa"/>
            <w:tcBorders>
              <w:top w:val="single" w:sz="4" w:space="0" w:color="7F7F7F"/>
              <w:bottom w:val="single" w:sz="4" w:space="0" w:color="7F7F7F"/>
            </w:tcBorders>
            <w:shd w:val="clear" w:color="auto" w:fill="auto"/>
          </w:tcPr>
          <w:p w14:paraId="6D62633F" w14:textId="77777777" w:rsidR="00255CCC" w:rsidRPr="00C452DE" w:rsidRDefault="00255CCC" w:rsidP="003C08A7">
            <w:pPr>
              <w:pStyle w:val="aff"/>
              <w:pBdr>
                <w:top w:val="nil"/>
                <w:left w:val="nil"/>
                <w:bottom w:val="nil"/>
                <w:right w:val="nil"/>
                <w:between w:val="nil"/>
                <w:bar w:val="nil"/>
              </w:pBdr>
              <w:spacing w:after="0"/>
              <w:ind w:left="0"/>
            </w:pPr>
            <w:r w:rsidRPr="00C452DE">
              <w:t>512MB</w:t>
            </w:r>
          </w:p>
        </w:tc>
        <w:tc>
          <w:tcPr>
            <w:tcW w:w="1221" w:type="dxa"/>
            <w:tcBorders>
              <w:top w:val="single" w:sz="4" w:space="0" w:color="7F7F7F"/>
              <w:bottom w:val="single" w:sz="4" w:space="0" w:color="7F7F7F"/>
            </w:tcBorders>
            <w:shd w:val="clear" w:color="auto" w:fill="auto"/>
          </w:tcPr>
          <w:p w14:paraId="72865668" w14:textId="77777777" w:rsidR="00255CCC" w:rsidRPr="00C452DE" w:rsidRDefault="00255CCC" w:rsidP="003C08A7">
            <w:pPr>
              <w:pStyle w:val="aff"/>
              <w:pBdr>
                <w:top w:val="nil"/>
                <w:left w:val="nil"/>
                <w:bottom w:val="nil"/>
                <w:right w:val="nil"/>
                <w:between w:val="nil"/>
                <w:bar w:val="nil"/>
              </w:pBdr>
              <w:spacing w:after="0"/>
              <w:ind w:left="0"/>
            </w:pPr>
            <w:r w:rsidRPr="00C452DE">
              <w:t>8MB</w:t>
            </w:r>
          </w:p>
        </w:tc>
        <w:tc>
          <w:tcPr>
            <w:tcW w:w="1070" w:type="dxa"/>
            <w:tcBorders>
              <w:top w:val="single" w:sz="4" w:space="0" w:color="7F7F7F"/>
              <w:bottom w:val="single" w:sz="4" w:space="0" w:color="7F7F7F"/>
            </w:tcBorders>
            <w:shd w:val="clear" w:color="auto" w:fill="auto"/>
          </w:tcPr>
          <w:p w14:paraId="26ADC18E" w14:textId="77777777" w:rsidR="00255CCC" w:rsidRPr="00C452DE" w:rsidRDefault="00255CCC" w:rsidP="003C08A7">
            <w:pPr>
              <w:pStyle w:val="aff"/>
              <w:pBdr>
                <w:top w:val="nil"/>
                <w:left w:val="nil"/>
                <w:bottom w:val="nil"/>
                <w:right w:val="nil"/>
                <w:between w:val="nil"/>
                <w:bar w:val="nil"/>
              </w:pBdr>
              <w:spacing w:after="0"/>
              <w:ind w:left="0"/>
            </w:pPr>
            <w:r w:rsidRPr="00C452DE">
              <w:t>2048MB</w:t>
            </w:r>
          </w:p>
        </w:tc>
        <w:tc>
          <w:tcPr>
            <w:tcW w:w="1246" w:type="dxa"/>
            <w:tcBorders>
              <w:top w:val="single" w:sz="4" w:space="0" w:color="7F7F7F"/>
              <w:bottom w:val="single" w:sz="4" w:space="0" w:color="7F7F7F"/>
            </w:tcBorders>
            <w:shd w:val="clear" w:color="auto" w:fill="auto"/>
          </w:tcPr>
          <w:p w14:paraId="72E71C1B" w14:textId="77777777" w:rsidR="00255CCC" w:rsidRPr="00C452DE" w:rsidRDefault="00255CCC" w:rsidP="003C08A7">
            <w:pPr>
              <w:pStyle w:val="aff"/>
              <w:pBdr>
                <w:top w:val="nil"/>
                <w:left w:val="nil"/>
                <w:bottom w:val="nil"/>
                <w:right w:val="nil"/>
                <w:between w:val="nil"/>
                <w:bar w:val="nil"/>
              </w:pBdr>
              <w:spacing w:after="0"/>
              <w:ind w:left="0"/>
            </w:pPr>
            <w:r w:rsidRPr="00C452DE">
              <w:t>512MB</w:t>
            </w:r>
          </w:p>
        </w:tc>
        <w:tc>
          <w:tcPr>
            <w:tcW w:w="710" w:type="dxa"/>
            <w:tcBorders>
              <w:top w:val="single" w:sz="4" w:space="0" w:color="7F7F7F"/>
              <w:bottom w:val="single" w:sz="4" w:space="0" w:color="7F7F7F"/>
            </w:tcBorders>
            <w:shd w:val="clear" w:color="auto" w:fill="auto"/>
          </w:tcPr>
          <w:p w14:paraId="272E2881" w14:textId="77777777" w:rsidR="00255CCC" w:rsidRPr="00C452DE" w:rsidRDefault="00255CCC" w:rsidP="003C08A7">
            <w:pPr>
              <w:pStyle w:val="aff"/>
              <w:pBdr>
                <w:top w:val="nil"/>
                <w:left w:val="nil"/>
                <w:bottom w:val="nil"/>
                <w:right w:val="nil"/>
                <w:between w:val="nil"/>
                <w:bar w:val="nil"/>
              </w:pBdr>
              <w:spacing w:after="0"/>
              <w:ind w:left="0"/>
            </w:pPr>
            <w:r w:rsidRPr="00C452DE">
              <w:t>8MB</w:t>
            </w:r>
          </w:p>
        </w:tc>
        <w:tc>
          <w:tcPr>
            <w:tcW w:w="969" w:type="dxa"/>
            <w:tcBorders>
              <w:top w:val="single" w:sz="4" w:space="0" w:color="7F7F7F"/>
              <w:bottom w:val="single" w:sz="4" w:space="0" w:color="7F7F7F"/>
            </w:tcBorders>
            <w:shd w:val="clear" w:color="auto" w:fill="auto"/>
          </w:tcPr>
          <w:p w14:paraId="30D49789" w14:textId="77777777" w:rsidR="00255CCC" w:rsidRPr="00C452DE" w:rsidRDefault="00255CCC" w:rsidP="003C08A7">
            <w:pPr>
              <w:pStyle w:val="aff"/>
              <w:pBdr>
                <w:top w:val="nil"/>
                <w:left w:val="nil"/>
                <w:bottom w:val="nil"/>
                <w:right w:val="nil"/>
                <w:between w:val="nil"/>
                <w:bar w:val="nil"/>
              </w:pBdr>
              <w:spacing w:after="0"/>
              <w:ind w:left="0"/>
            </w:pPr>
            <w:r w:rsidRPr="00C452DE">
              <w:t>3.5 GB</w:t>
            </w:r>
          </w:p>
        </w:tc>
      </w:tr>
      <w:tr w:rsidR="003C08A7" w:rsidRPr="00255CCC" w14:paraId="020624CD" w14:textId="77777777" w:rsidTr="003C08A7">
        <w:trPr>
          <w:trHeight w:val="490"/>
        </w:trPr>
        <w:tc>
          <w:tcPr>
            <w:tcW w:w="0" w:type="auto"/>
            <w:shd w:val="clear" w:color="auto" w:fill="auto"/>
          </w:tcPr>
          <w:p w14:paraId="599AD1AF" w14:textId="77777777" w:rsidR="00255CCC" w:rsidRPr="00C452DE" w:rsidRDefault="00255CCC" w:rsidP="003C08A7">
            <w:pPr>
              <w:pStyle w:val="aff"/>
              <w:pBdr>
                <w:top w:val="nil"/>
                <w:left w:val="nil"/>
                <w:bottom w:val="nil"/>
                <w:right w:val="nil"/>
                <w:between w:val="nil"/>
                <w:bar w:val="nil"/>
              </w:pBdr>
              <w:spacing w:after="0"/>
              <w:ind w:left="0"/>
              <w:rPr>
                <w:b/>
                <w:bCs/>
              </w:rPr>
            </w:pPr>
            <w:r w:rsidRPr="00C452DE">
              <w:rPr>
                <w:b/>
                <w:bCs/>
              </w:rPr>
              <w:t>RHEV Hypervisor 7</w:t>
            </w:r>
          </w:p>
        </w:tc>
        <w:tc>
          <w:tcPr>
            <w:tcW w:w="1497" w:type="dxa"/>
            <w:shd w:val="clear" w:color="auto" w:fill="auto"/>
          </w:tcPr>
          <w:p w14:paraId="236B18C4" w14:textId="77777777" w:rsidR="00255CCC" w:rsidRPr="00C452DE" w:rsidRDefault="00255CCC" w:rsidP="003C08A7">
            <w:pPr>
              <w:pStyle w:val="aff"/>
              <w:pBdr>
                <w:top w:val="nil"/>
                <w:left w:val="nil"/>
                <w:bottom w:val="nil"/>
                <w:right w:val="nil"/>
                <w:between w:val="nil"/>
                <w:bar w:val="nil"/>
              </w:pBdr>
              <w:spacing w:after="0"/>
              <w:ind w:left="0"/>
            </w:pPr>
            <w:r w:rsidRPr="00C452DE">
              <w:t>8600 MB</w:t>
            </w:r>
          </w:p>
        </w:tc>
        <w:tc>
          <w:tcPr>
            <w:tcW w:w="1221" w:type="dxa"/>
            <w:shd w:val="clear" w:color="auto" w:fill="auto"/>
          </w:tcPr>
          <w:p w14:paraId="5EA1EA26" w14:textId="77777777" w:rsidR="00255CCC" w:rsidRPr="00C452DE" w:rsidRDefault="00255CCC" w:rsidP="003C08A7">
            <w:pPr>
              <w:pStyle w:val="aff"/>
              <w:pBdr>
                <w:top w:val="nil"/>
                <w:left w:val="nil"/>
                <w:bottom w:val="nil"/>
                <w:right w:val="nil"/>
                <w:between w:val="nil"/>
                <w:bar w:val="nil"/>
              </w:pBdr>
              <w:spacing w:after="0"/>
              <w:ind w:left="0"/>
            </w:pPr>
            <w:r w:rsidRPr="00C452DE">
              <w:t>8MB</w:t>
            </w:r>
          </w:p>
        </w:tc>
        <w:tc>
          <w:tcPr>
            <w:tcW w:w="1070" w:type="dxa"/>
            <w:shd w:val="clear" w:color="auto" w:fill="auto"/>
          </w:tcPr>
          <w:p w14:paraId="04A09092" w14:textId="77777777" w:rsidR="00255CCC" w:rsidRPr="00C452DE" w:rsidRDefault="00255CCC" w:rsidP="003C08A7">
            <w:pPr>
              <w:pStyle w:val="aff"/>
              <w:pBdr>
                <w:top w:val="nil"/>
                <w:left w:val="nil"/>
                <w:bottom w:val="nil"/>
                <w:right w:val="nil"/>
                <w:between w:val="nil"/>
                <w:bar w:val="nil"/>
              </w:pBdr>
              <w:spacing w:after="0"/>
              <w:ind w:left="0"/>
            </w:pPr>
            <w:r w:rsidRPr="00C452DE">
              <w:t>2048MB</w:t>
            </w:r>
          </w:p>
        </w:tc>
        <w:tc>
          <w:tcPr>
            <w:tcW w:w="1246" w:type="dxa"/>
            <w:shd w:val="clear" w:color="auto" w:fill="auto"/>
          </w:tcPr>
          <w:p w14:paraId="1ED6DF92" w14:textId="77777777" w:rsidR="00255CCC" w:rsidRPr="00C452DE" w:rsidRDefault="00255CCC" w:rsidP="003C08A7">
            <w:pPr>
              <w:pStyle w:val="aff"/>
              <w:pBdr>
                <w:top w:val="nil"/>
                <w:left w:val="nil"/>
                <w:bottom w:val="nil"/>
                <w:right w:val="nil"/>
                <w:between w:val="nil"/>
                <w:bar w:val="nil"/>
              </w:pBdr>
              <w:spacing w:after="0"/>
              <w:ind w:left="0"/>
            </w:pPr>
            <w:r w:rsidRPr="00C452DE">
              <w:t>10240 MB</w:t>
            </w:r>
          </w:p>
        </w:tc>
        <w:tc>
          <w:tcPr>
            <w:tcW w:w="710" w:type="dxa"/>
            <w:shd w:val="clear" w:color="auto" w:fill="auto"/>
          </w:tcPr>
          <w:p w14:paraId="344BB629" w14:textId="77777777" w:rsidR="00255CCC" w:rsidRPr="00C452DE" w:rsidRDefault="00255CCC" w:rsidP="003C08A7">
            <w:pPr>
              <w:pStyle w:val="aff"/>
              <w:pBdr>
                <w:top w:val="nil"/>
                <w:left w:val="nil"/>
                <w:bottom w:val="nil"/>
                <w:right w:val="nil"/>
                <w:between w:val="nil"/>
                <w:bar w:val="nil"/>
              </w:pBdr>
              <w:spacing w:after="0"/>
              <w:ind w:left="0"/>
            </w:pPr>
            <w:r w:rsidRPr="00C452DE">
              <w:t>8MB</w:t>
            </w:r>
          </w:p>
        </w:tc>
        <w:tc>
          <w:tcPr>
            <w:tcW w:w="969" w:type="dxa"/>
            <w:shd w:val="clear" w:color="auto" w:fill="auto"/>
          </w:tcPr>
          <w:p w14:paraId="57981FBB" w14:textId="77777777" w:rsidR="00255CCC" w:rsidRPr="00C452DE" w:rsidRDefault="00255CCC" w:rsidP="003C08A7">
            <w:pPr>
              <w:pStyle w:val="aff"/>
              <w:pBdr>
                <w:top w:val="nil"/>
                <w:left w:val="nil"/>
                <w:bottom w:val="nil"/>
                <w:right w:val="nil"/>
                <w:between w:val="nil"/>
                <w:bar w:val="nil"/>
              </w:pBdr>
              <w:spacing w:after="0"/>
              <w:ind w:left="0"/>
            </w:pPr>
            <w:r w:rsidRPr="00C452DE">
              <w:t>20.4 GB</w:t>
            </w:r>
          </w:p>
        </w:tc>
      </w:tr>
    </w:tbl>
    <w:p w14:paraId="40BE741C" w14:textId="77A67FBB" w:rsidR="00255CCC" w:rsidRPr="00255CCC" w:rsidRDefault="00255CCC" w:rsidP="00255CCC">
      <w:pPr>
        <w:pStyle w:val="aff"/>
        <w:spacing w:after="0"/>
        <w:ind w:left="0" w:firstLine="480"/>
      </w:pPr>
      <w:r w:rsidRPr="00255CCC">
        <w:t>日志（</w:t>
      </w:r>
      <w:r w:rsidRPr="00255CCC">
        <w:t>logging</w:t>
      </w:r>
      <w:r w:rsidR="002D4837">
        <w:t>）分区</w:t>
      </w:r>
      <w:r w:rsidR="002D4837">
        <w:rPr>
          <w:rFonts w:hint="eastAsia"/>
        </w:rPr>
        <w:t>不低于</w:t>
      </w:r>
      <w:r w:rsidR="002D4837">
        <w:t xml:space="preserve"> 2</w:t>
      </w:r>
      <w:r w:rsidR="002D4837">
        <w:rPr>
          <w:rFonts w:hint="eastAsia"/>
        </w:rPr>
        <w:t>G</w:t>
      </w:r>
      <w:r w:rsidRPr="00255CCC">
        <w:t xml:space="preserve">B </w:t>
      </w:r>
      <w:r w:rsidR="004411C7">
        <w:t>的存储空间。</w:t>
      </w:r>
      <w:r w:rsidR="004411C7">
        <w:rPr>
          <w:rFonts w:hint="eastAsia"/>
        </w:rPr>
        <w:t>为保证本自动化管理程序的运行以及考虑到未来</w:t>
      </w:r>
      <w:r w:rsidR="00ED4820">
        <w:rPr>
          <w:rFonts w:hint="eastAsia"/>
        </w:rPr>
        <w:t>系统的扩展</w:t>
      </w:r>
      <w:r w:rsidR="00ED4820">
        <w:t>，</w:t>
      </w:r>
      <w:r w:rsidR="00ED4820">
        <w:rPr>
          <w:rFonts w:hint="eastAsia"/>
        </w:rPr>
        <w:t>将为其分配</w:t>
      </w:r>
      <w:r w:rsidR="00ED4820">
        <w:rPr>
          <w:rFonts w:hint="eastAsia"/>
        </w:rPr>
        <w:t>16GB</w:t>
      </w:r>
      <w:r w:rsidR="00ED4820">
        <w:rPr>
          <w:rFonts w:hint="eastAsia"/>
        </w:rPr>
        <w:t>的</w:t>
      </w:r>
      <w:r w:rsidRPr="00255CCC">
        <w:t>存储空间。</w:t>
      </w:r>
    </w:p>
    <w:p w14:paraId="65793362" w14:textId="1F5F0493" w:rsidR="00255CCC" w:rsidRPr="00255CCC" w:rsidRDefault="00255CCC" w:rsidP="00255CCC">
      <w:pPr>
        <w:pStyle w:val="aff"/>
        <w:spacing w:after="0"/>
        <w:ind w:left="0" w:firstLine="480"/>
      </w:pPr>
      <w:r w:rsidRPr="00255CCC">
        <w:t>对于</w:t>
      </w:r>
      <w:r w:rsidRPr="00255CCC">
        <w:t>Red Hat Enterprise Virtualization Hypervisor</w:t>
      </w:r>
      <w:r w:rsidR="000B7F0D">
        <w:t xml:space="preserve"> </w:t>
      </w:r>
      <w:r w:rsidRPr="00255CCC">
        <w:t>6</w:t>
      </w:r>
      <w:r w:rsidRPr="00255CCC">
        <w:t>，数据分区最少需要</w:t>
      </w:r>
      <w:r w:rsidRPr="00255CCC">
        <w:t>512MB</w:t>
      </w:r>
      <w:r w:rsidRPr="00255CCC">
        <w:t>存储空间；对于</w:t>
      </w:r>
      <w:r w:rsidRPr="00255CCC">
        <w:t>Red Hat Enterprise Virtualization Hypervisor</w:t>
      </w:r>
      <w:r w:rsidR="000B7F0D">
        <w:t xml:space="preserve"> </w:t>
      </w:r>
      <w:r w:rsidRPr="00255CCC">
        <w:t>7</w:t>
      </w:r>
      <w:r w:rsidRPr="00255CCC">
        <w:t>，数据分区最少需要</w:t>
      </w:r>
      <w:r w:rsidRPr="00255CCC">
        <w:t>1024MB</w:t>
      </w:r>
      <w:r w:rsidRPr="00255CCC">
        <w:t>存储空间。如果还需要安装</w:t>
      </w:r>
      <w:r w:rsidR="00FD0AAF">
        <w:t>RHE</w:t>
      </w:r>
      <w:r w:rsidR="000008C2">
        <w:t>VM</w:t>
      </w:r>
      <w:r w:rsidR="0093476A">
        <w:t xml:space="preserve"> </w:t>
      </w:r>
      <w:r w:rsidRPr="00255CCC">
        <w:t>Virtual</w:t>
      </w:r>
      <w:r w:rsidR="0093476A">
        <w:t xml:space="preserve"> </w:t>
      </w:r>
      <w:r w:rsidRPr="00255CCC">
        <w:t>Appliance</w:t>
      </w:r>
      <w:r w:rsidR="000B7F0D">
        <w:t>，</w:t>
      </w:r>
      <w:r w:rsidRPr="00255CCC">
        <w:t>数据分区最少需要</w:t>
      </w:r>
      <w:r w:rsidRPr="00255CCC">
        <w:t>60GB</w:t>
      </w:r>
      <w:r w:rsidRPr="00255CCC">
        <w:t>存储空间。这个分区的推荐值是内存数量的最少</w:t>
      </w:r>
      <w:r w:rsidRPr="00255CCC">
        <w:t>1.5</w:t>
      </w:r>
      <w:r w:rsidRPr="00255CCC">
        <w:t>倍，再加上额外</w:t>
      </w:r>
      <w:r w:rsidRPr="00255CCC">
        <w:t>512MB</w:t>
      </w:r>
      <w:r w:rsidRPr="00255CCC">
        <w:t>。</w:t>
      </w:r>
      <w:r w:rsidR="00D149F0">
        <w:rPr>
          <w:rFonts w:hint="eastAsia"/>
        </w:rPr>
        <w:t>若果数据分区过小将来将无法对</w:t>
      </w:r>
      <w:r w:rsidRPr="00255CCC">
        <w:t>Red Hat Enterprise Virtualization Manager</w:t>
      </w:r>
      <w:r w:rsidR="00D149F0">
        <w:rPr>
          <w:rFonts w:hint="eastAsia"/>
        </w:rPr>
        <w:t>中</w:t>
      </w:r>
      <w:r w:rsidR="00D149F0">
        <w:t>主机进行升级，</w:t>
      </w:r>
      <w:r w:rsidR="00D149F0">
        <w:rPr>
          <w:rFonts w:hint="eastAsia"/>
        </w:rPr>
        <w:t>而且</w:t>
      </w:r>
      <w:r w:rsidR="00D149F0">
        <w:rPr>
          <w:rFonts w:hint="eastAsia"/>
        </w:rPr>
        <w:t>RHEV</w:t>
      </w:r>
      <w:r w:rsidR="00D149F0">
        <w:rPr>
          <w:rFonts w:hint="eastAsia"/>
        </w:rPr>
        <w:t>的</w:t>
      </w:r>
      <w:r w:rsidR="00D149F0">
        <w:t>在默认情况</w:t>
      </w:r>
      <w:r w:rsidR="00D149F0">
        <w:rPr>
          <w:rFonts w:hint="eastAsia"/>
        </w:rPr>
        <w:t>是数据分区会占用除去</w:t>
      </w:r>
      <w:r w:rsidR="00D149F0">
        <w:t>交换空间</w:t>
      </w:r>
      <w:r w:rsidR="00D149F0">
        <w:rPr>
          <w:rFonts w:hint="eastAsia"/>
        </w:rPr>
        <w:t>后的</w:t>
      </w:r>
      <w:r w:rsidR="00D149F0">
        <w:t>所剩的所有存储</w:t>
      </w:r>
      <w:r w:rsidR="00D149F0">
        <w:rPr>
          <w:rFonts w:hint="eastAsia"/>
        </w:rPr>
        <w:t>空间</w:t>
      </w:r>
      <w:r w:rsidR="00D149F0">
        <w:t>。</w:t>
      </w:r>
      <w:r w:rsidR="008F3434">
        <w:rPr>
          <w:rFonts w:hint="eastAsia"/>
        </w:rPr>
        <w:t>在其他分区满足的情况下，分配的数据空间是</w:t>
      </w:r>
      <w:r w:rsidR="008F3434">
        <w:rPr>
          <w:rFonts w:hint="eastAsia"/>
        </w:rPr>
        <w:t>2TB</w:t>
      </w:r>
      <w:r w:rsidR="008F3434">
        <w:rPr>
          <w:rFonts w:hint="eastAsia"/>
        </w:rPr>
        <w:t>大小。</w:t>
      </w:r>
    </w:p>
    <w:p w14:paraId="417D8B9B" w14:textId="77777777" w:rsidR="00255CCC" w:rsidRPr="003C08A7" w:rsidRDefault="00255CCC" w:rsidP="003C08A7">
      <w:pPr>
        <w:pStyle w:val="3"/>
      </w:pPr>
      <w:bookmarkStart w:id="166" w:name="_Toc475743701"/>
      <w:bookmarkStart w:id="167" w:name="_Toc475806829"/>
      <w:r w:rsidRPr="003C08A7">
        <w:t>PCI</w:t>
      </w:r>
      <w:r w:rsidRPr="003C08A7">
        <w:t>设备要求</w:t>
      </w:r>
      <w:bookmarkEnd w:id="166"/>
      <w:bookmarkEnd w:id="167"/>
    </w:p>
    <w:p w14:paraId="0861994C" w14:textId="3D30FE97" w:rsidR="00255CCC" w:rsidRPr="00255CCC" w:rsidRDefault="00255CCC" w:rsidP="00591ED2">
      <w:pPr>
        <w:pStyle w:val="aff"/>
        <w:spacing w:after="0"/>
        <w:ind w:left="0" w:firstLine="480"/>
      </w:pPr>
      <w:r w:rsidRPr="00255CCC">
        <w:t>虚拟主机需要最少一个网卡（最小带宽是</w:t>
      </w:r>
      <w:r w:rsidRPr="00255CCC">
        <w:t>1Gbps</w:t>
      </w:r>
      <w:r w:rsidR="00847ED9">
        <w:t>）。</w:t>
      </w:r>
      <w:r w:rsidR="00847ED9">
        <w:rPr>
          <w:rFonts w:hint="eastAsia"/>
        </w:rPr>
        <w:t>根据</w:t>
      </w:r>
      <w:r w:rsidR="00847ED9">
        <w:rPr>
          <w:rFonts w:hint="eastAsia"/>
        </w:rPr>
        <w:t>RHEV</w:t>
      </w:r>
      <w:r w:rsidR="00847ED9">
        <w:rPr>
          <w:rFonts w:hint="eastAsia"/>
        </w:rPr>
        <w:t>安装手册中的推荐配置是为</w:t>
      </w:r>
      <w:r w:rsidRPr="00255CCC">
        <w:t>每台虚拟主机上配置</w:t>
      </w:r>
      <w:r w:rsidRPr="00255CCC">
        <w:t>2</w:t>
      </w:r>
      <w:r w:rsidRPr="00255CCC">
        <w:t>个网卡</w:t>
      </w:r>
      <w:r w:rsidR="00847ED9">
        <w:t>。</w:t>
      </w:r>
      <w:r w:rsidR="00847ED9">
        <w:rPr>
          <w:rFonts w:hint="eastAsia"/>
        </w:rPr>
        <w:t>其中一个负责虚拟主机的网络连接和通信，另一个专门负责</w:t>
      </w:r>
      <w:r w:rsidR="000E7A5E">
        <w:t>处理需要大量网络数据的操作（如</w:t>
      </w:r>
      <w:r w:rsidR="00847ED9">
        <w:t>虚拟机</w:t>
      </w:r>
      <w:r w:rsidR="000E7A5E">
        <w:rPr>
          <w:rFonts w:hint="eastAsia"/>
        </w:rPr>
        <w:t>的迁移</w:t>
      </w:r>
      <w:r w:rsidR="00847ED9">
        <w:t>），</w:t>
      </w:r>
      <w:r w:rsidR="000C1B79">
        <w:rPr>
          <w:rFonts w:hint="eastAsia"/>
        </w:rPr>
        <w:t>如果这些操作无法通过网络获得必要的数据，其</w:t>
      </w:r>
      <w:r w:rsidR="000C1B79">
        <w:t>性能将会受</w:t>
      </w:r>
      <w:r w:rsidR="000C1B79">
        <w:rPr>
          <w:rFonts w:hint="eastAsia"/>
        </w:rPr>
        <w:t>到很大的</w:t>
      </w:r>
      <w:r w:rsidRPr="00255CCC">
        <w:t>限制</w:t>
      </w:r>
      <w:r w:rsidR="000C1B79">
        <w:rPr>
          <w:rFonts w:hint="eastAsia"/>
        </w:rPr>
        <w:t>，甚至导致</w:t>
      </w:r>
      <w:r w:rsidR="002915BE">
        <w:rPr>
          <w:rFonts w:hint="eastAsia"/>
        </w:rPr>
        <w:t>任务</w:t>
      </w:r>
      <w:r w:rsidR="000C1B79">
        <w:rPr>
          <w:rFonts w:hint="eastAsia"/>
        </w:rPr>
        <w:t>失败</w:t>
      </w:r>
      <w:r w:rsidRPr="00255CCC">
        <w:t>。</w:t>
      </w:r>
    </w:p>
    <w:p w14:paraId="23429FE0" w14:textId="3CFB58F1" w:rsidR="00255CCC" w:rsidRPr="003C08A7" w:rsidRDefault="00255CCC" w:rsidP="003C08A7">
      <w:pPr>
        <w:pStyle w:val="2"/>
      </w:pPr>
      <w:bookmarkStart w:id="168" w:name="_Toc475743702"/>
      <w:bookmarkStart w:id="169" w:name="_Toc475806830"/>
      <w:r w:rsidRPr="003C08A7">
        <w:rPr>
          <w:rFonts w:hint="eastAsia"/>
        </w:rPr>
        <w:lastRenderedPageBreak/>
        <w:t>自动化管理系统的运行</w:t>
      </w:r>
      <w:bookmarkEnd w:id="168"/>
      <w:bookmarkEnd w:id="169"/>
    </w:p>
    <w:p w14:paraId="4DFC0EBE" w14:textId="277443D9" w:rsidR="00255CCC" w:rsidRPr="00255CCC" w:rsidRDefault="00C0139E" w:rsidP="00255CCC">
      <w:pPr>
        <w:pStyle w:val="aff"/>
        <w:spacing w:after="0"/>
        <w:ind w:left="0" w:firstLine="480"/>
      </w:pPr>
      <w:r>
        <w:rPr>
          <w:noProof/>
        </w:rPr>
        <w:drawing>
          <wp:anchor distT="0" distB="0" distL="114300" distR="114300" simplePos="0" relativeHeight="251666432" behindDoc="0" locked="0" layoutInCell="1" allowOverlap="1" wp14:anchorId="2432C229" wp14:editId="4A4F6627">
            <wp:simplePos x="0" y="0"/>
            <wp:positionH relativeFrom="margin">
              <wp:align>center</wp:align>
            </wp:positionH>
            <wp:positionV relativeFrom="paragraph">
              <wp:posOffset>575945</wp:posOffset>
            </wp:positionV>
            <wp:extent cx="5318125" cy="3167380"/>
            <wp:effectExtent l="0" t="0" r="0" b="0"/>
            <wp:wrapTopAndBottom/>
            <wp:docPr id="20" name="officeArt object" descr="../Documents/requirement/paper_format(1)/Jiax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Jiaxing.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8125" cy="316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CCC" w:rsidRPr="00255CCC">
        <w:t>配置好系统环境，就可以运行本自动化管理中心。登录系统要通过公司经理的授权，在账户取得权限之后，通过前端</w:t>
      </w:r>
      <w:r w:rsidR="00255CCC" w:rsidRPr="00255CCC">
        <w:t>UI</w:t>
      </w:r>
      <w:r w:rsidR="003D11EF">
        <w:t>界面登录</w:t>
      </w:r>
      <w:r w:rsidR="00141C1E">
        <w:t>系统首页。</w:t>
      </w:r>
    </w:p>
    <w:p w14:paraId="59CE7BF8" w14:textId="77777777" w:rsidR="00141C1E" w:rsidRDefault="00141C1E" w:rsidP="00DD746A">
      <w:pPr>
        <w:pStyle w:val="af2"/>
        <w:ind w:firstLine="420"/>
      </w:pPr>
      <w:bookmarkStart w:id="170" w:name="_Toc471846172"/>
      <w:r>
        <w:rPr>
          <w:rFonts w:hint="eastAsia"/>
        </w:rPr>
        <w:t>图</w:t>
      </w:r>
      <w:r>
        <w:rPr>
          <w:rFonts w:hint="eastAsia"/>
        </w:rPr>
        <w:t>5.1</w:t>
      </w:r>
      <w:r>
        <w:t xml:space="preserve"> </w:t>
      </w:r>
      <w:r>
        <w:rPr>
          <w:rFonts w:hint="eastAsia"/>
        </w:rPr>
        <w:t>自动化管理系统首页</w:t>
      </w:r>
      <w:bookmarkEnd w:id="170"/>
    </w:p>
    <w:p w14:paraId="6176B6FA" w14:textId="06C75199" w:rsidR="00255CCC" w:rsidRPr="00255CCC" w:rsidRDefault="00255CCC" w:rsidP="00255CCC">
      <w:pPr>
        <w:pStyle w:val="aff"/>
        <w:spacing w:after="0"/>
        <w:ind w:left="0" w:firstLine="480"/>
      </w:pPr>
      <w:r w:rsidRPr="00255CCC">
        <w:t>前端页面展示分为图例区和功能区。图例区展示选择站点中的</w:t>
      </w:r>
      <w:r w:rsidRPr="00255CCC">
        <w:t>Host</w:t>
      </w:r>
      <w:r w:rsidRPr="00255CCC">
        <w:t>，</w:t>
      </w:r>
      <w:r w:rsidRPr="00255CCC">
        <w:t>Virtual Machine</w:t>
      </w:r>
      <w:r w:rsidRPr="00255CCC">
        <w:t>，</w:t>
      </w:r>
      <w:r w:rsidRPr="00255CCC">
        <w:t xml:space="preserve"> User</w:t>
      </w:r>
      <w:r w:rsidRPr="00255CCC">
        <w:t>的使用情况。功能区分为</w:t>
      </w:r>
      <w:r w:rsidRPr="00255CCC">
        <w:t>View</w:t>
      </w:r>
      <w:r w:rsidRPr="00255CCC">
        <w:t>区和</w:t>
      </w:r>
      <w:r w:rsidRPr="00255CCC">
        <w:t>Create</w:t>
      </w:r>
      <w:r w:rsidRPr="00255CCC">
        <w:t>区。</w:t>
      </w:r>
      <w:r w:rsidRPr="00255CCC">
        <w:t>View</w:t>
      </w:r>
      <w:r w:rsidRPr="00255CCC">
        <w:t>区包含</w:t>
      </w:r>
      <w:r w:rsidRPr="00255CCC">
        <w:t>Automation</w:t>
      </w:r>
      <w:r w:rsidRPr="00255CCC">
        <w:t>信息展示，</w:t>
      </w:r>
      <w:r w:rsidR="00A33F3D">
        <w:t>模板</w:t>
      </w:r>
      <w:r w:rsidRPr="00255CCC">
        <w:t>信息展示，</w:t>
      </w:r>
      <w:r w:rsidR="000008C2">
        <w:t>VM</w:t>
      </w:r>
      <w:r w:rsidRPr="00255CCC">
        <w:t>信息展示，</w:t>
      </w:r>
      <w:r w:rsidR="000008C2">
        <w:t>VM</w:t>
      </w:r>
      <w:r w:rsidRPr="00255CCC">
        <w:t xml:space="preserve"> Pool</w:t>
      </w:r>
      <w:r w:rsidRPr="00255CCC">
        <w:t>信息展示。</w:t>
      </w:r>
      <w:r w:rsidRPr="00255CCC">
        <w:t>Create</w:t>
      </w:r>
      <w:r w:rsidRPr="00255CCC">
        <w:t>区包含</w:t>
      </w:r>
      <w:r w:rsidR="000008C2">
        <w:t>VM</w:t>
      </w:r>
      <w:r w:rsidRPr="00255CCC">
        <w:t xml:space="preserve"> Pool</w:t>
      </w:r>
      <w:r w:rsidRPr="00255CCC">
        <w:t>的创建，</w:t>
      </w:r>
      <w:r w:rsidR="00A33F3D">
        <w:t>模板</w:t>
      </w:r>
      <w:r w:rsidRPr="00255CCC">
        <w:t>的创建，</w:t>
      </w:r>
      <w:r w:rsidR="000008C2">
        <w:t>VM</w:t>
      </w:r>
      <w:r w:rsidRPr="00255CCC">
        <w:t>的创建，</w:t>
      </w:r>
      <w:r w:rsidR="00A33F3D">
        <w:t>迁移</w:t>
      </w:r>
      <w:r w:rsidRPr="00255CCC">
        <w:t>的创建。</w:t>
      </w:r>
      <w:r w:rsidR="00D33D28">
        <w:t>在点击饼图之后会展示对应饼图的详细信息。</w:t>
      </w:r>
    </w:p>
    <w:p w14:paraId="1787FAE6" w14:textId="7D6AD1EF" w:rsidR="00141C1E" w:rsidRDefault="00923AD6" w:rsidP="003C08A7">
      <w:pPr>
        <w:pStyle w:val="af2"/>
        <w:ind w:firstLine="420"/>
      </w:pPr>
      <w:bookmarkStart w:id="171" w:name="_Toc471846173"/>
      <w:r>
        <w:rPr>
          <w:noProof/>
        </w:rPr>
        <w:lastRenderedPageBreak/>
        <w:drawing>
          <wp:anchor distT="0" distB="0" distL="114300" distR="114300" simplePos="0" relativeHeight="251667456" behindDoc="0" locked="0" layoutInCell="1" allowOverlap="1" wp14:anchorId="630EB60A" wp14:editId="7B8B4BDC">
            <wp:simplePos x="0" y="0"/>
            <wp:positionH relativeFrom="margin">
              <wp:align>right</wp:align>
            </wp:positionH>
            <wp:positionV relativeFrom="paragraph">
              <wp:posOffset>53340</wp:posOffset>
            </wp:positionV>
            <wp:extent cx="5334000" cy="3456940"/>
            <wp:effectExtent l="0" t="0" r="0" b="0"/>
            <wp:wrapTopAndBottom/>
            <wp:docPr id="19" name="officeArt object" desc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wnloads/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345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141C1E">
        <w:rPr>
          <w:rFonts w:hint="eastAsia"/>
        </w:rPr>
        <w:t>图</w:t>
      </w:r>
      <w:r w:rsidR="00141C1E">
        <w:rPr>
          <w:rFonts w:hint="eastAsia"/>
        </w:rPr>
        <w:t>5.2</w:t>
      </w:r>
      <w:r w:rsidR="00141C1E">
        <w:t xml:space="preserve"> </w:t>
      </w:r>
      <w:r w:rsidR="00141C1E">
        <w:rPr>
          <w:rFonts w:hint="eastAsia"/>
        </w:rPr>
        <w:t>点击查看</w:t>
      </w:r>
      <w:r w:rsidR="000008C2">
        <w:t>VM</w:t>
      </w:r>
      <w:r w:rsidR="00141C1E">
        <w:rPr>
          <w:rFonts w:hint="eastAsia"/>
        </w:rPr>
        <w:t>详细信息</w:t>
      </w:r>
      <w:bookmarkEnd w:id="171"/>
    </w:p>
    <w:p w14:paraId="56B0FCF4" w14:textId="0604A71A" w:rsidR="00255CCC" w:rsidRPr="00255CCC" w:rsidRDefault="00923AD6" w:rsidP="00255CCC">
      <w:pPr>
        <w:pStyle w:val="aff"/>
        <w:spacing w:after="0"/>
        <w:ind w:left="0" w:firstLine="480"/>
      </w:pPr>
      <w:r>
        <w:rPr>
          <w:noProof/>
        </w:rPr>
        <w:drawing>
          <wp:anchor distT="0" distB="0" distL="114300" distR="114300" simplePos="0" relativeHeight="251668480" behindDoc="0" locked="0" layoutInCell="1" allowOverlap="1" wp14:anchorId="0113C4FD" wp14:editId="0FCCFE64">
            <wp:simplePos x="0" y="0"/>
            <wp:positionH relativeFrom="margin">
              <wp:align>right</wp:align>
            </wp:positionH>
            <wp:positionV relativeFrom="paragraph">
              <wp:posOffset>255905</wp:posOffset>
            </wp:positionV>
            <wp:extent cx="5334000" cy="3203575"/>
            <wp:effectExtent l="0" t="0" r="0" b="0"/>
            <wp:wrapTopAndBottom/>
            <wp:docPr id="18" name="officeArt object" descr="../Documents/requirement/paper_forma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320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5CCC" w:rsidRPr="00255CCC">
        <w:t>在</w:t>
      </w:r>
      <w:r w:rsidR="00255CCC" w:rsidRPr="00255CCC">
        <w:t>create</w:t>
      </w:r>
      <w:r w:rsidR="00255CCC" w:rsidRPr="00255CCC">
        <w:t>功能区点击</w:t>
      </w:r>
      <w:r w:rsidR="000008C2">
        <w:t>VM</w:t>
      </w:r>
      <w:r w:rsidR="00255CCC" w:rsidRPr="00255CCC">
        <w:t xml:space="preserve"> Pool</w:t>
      </w:r>
      <w:r w:rsidR="00255CCC" w:rsidRPr="00255CCC">
        <w:t>，用户填写必要的</w:t>
      </w:r>
      <w:r w:rsidR="000008C2">
        <w:t>VM</w:t>
      </w:r>
      <w:r w:rsidR="00255CCC" w:rsidRPr="00255CCC">
        <w:t xml:space="preserve"> Pool</w:t>
      </w:r>
      <w:r w:rsidR="00255CCC" w:rsidRPr="00255CCC">
        <w:t>信息。</w:t>
      </w:r>
    </w:p>
    <w:p w14:paraId="5EE50DB5" w14:textId="5E543483" w:rsidR="00141C1E" w:rsidRDefault="002D0121" w:rsidP="00DD746A">
      <w:pPr>
        <w:pStyle w:val="af2"/>
        <w:ind w:firstLine="420"/>
      </w:pPr>
      <w:bookmarkStart w:id="172" w:name="_Toc471846174"/>
      <w:r>
        <w:rPr>
          <w:rFonts w:hint="eastAsia"/>
        </w:rPr>
        <w:t>图</w:t>
      </w:r>
      <w:r>
        <w:rPr>
          <w:rFonts w:hint="eastAsia"/>
        </w:rPr>
        <w:t xml:space="preserve">5.3 </w:t>
      </w:r>
      <w:r w:rsidR="000008C2">
        <w:t>VM</w:t>
      </w:r>
      <w:r>
        <w:rPr>
          <w:rFonts w:hint="eastAsia"/>
        </w:rPr>
        <w:t xml:space="preserve"> Pool </w:t>
      </w:r>
      <w:r>
        <w:rPr>
          <w:rFonts w:hint="eastAsia"/>
        </w:rPr>
        <w:t>创建页面</w:t>
      </w:r>
      <w:bookmarkEnd w:id="172"/>
    </w:p>
    <w:p w14:paraId="144BB644" w14:textId="0CE97DE6" w:rsidR="00255CCC" w:rsidRPr="00255CCC" w:rsidRDefault="00C0139E" w:rsidP="00255CCC">
      <w:pPr>
        <w:pStyle w:val="aff"/>
        <w:spacing w:after="0"/>
        <w:ind w:left="0" w:firstLine="480"/>
      </w:pPr>
      <w:r>
        <w:rPr>
          <w:noProof/>
        </w:rPr>
        <w:lastRenderedPageBreak/>
        <w:drawing>
          <wp:anchor distT="0" distB="0" distL="114300" distR="114300" simplePos="0" relativeHeight="251659264" behindDoc="0" locked="0" layoutInCell="1" allowOverlap="1" wp14:anchorId="2E4FFA42" wp14:editId="70E5DDCB">
            <wp:simplePos x="0" y="0"/>
            <wp:positionH relativeFrom="margin">
              <wp:posOffset>550545</wp:posOffset>
            </wp:positionH>
            <wp:positionV relativeFrom="paragraph">
              <wp:posOffset>596265</wp:posOffset>
            </wp:positionV>
            <wp:extent cx="4267200" cy="1524000"/>
            <wp:effectExtent l="0" t="0" r="0" b="0"/>
            <wp:wrapTopAndBottom/>
            <wp:docPr id="17" name="officeArt object" descr="../Documents/requirement/paper_format/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BB5">
        <w:rPr>
          <w:rFonts w:hint="eastAsia"/>
        </w:rPr>
        <w:t>在用户</w:t>
      </w:r>
      <w:r w:rsidR="00067BB5">
        <w:t>填写完整</w:t>
      </w:r>
      <w:r w:rsidR="000008C2">
        <w:t>VM</w:t>
      </w:r>
      <w:r w:rsidR="00255CCC" w:rsidRPr="00255CCC">
        <w:t xml:space="preserve"> Pool</w:t>
      </w:r>
      <w:r w:rsidR="00067BB5">
        <w:rPr>
          <w:rFonts w:hint="eastAsia"/>
        </w:rPr>
        <w:t>必要</w:t>
      </w:r>
      <w:r w:rsidR="00255CCC" w:rsidRPr="00255CCC">
        <w:t>信息之后</w:t>
      </w:r>
      <w:r w:rsidR="00067BB5">
        <w:rPr>
          <w:rFonts w:hint="eastAsia"/>
        </w:rPr>
        <w:t>，</w:t>
      </w:r>
      <w:r w:rsidR="00255CCC" w:rsidRPr="00255CCC">
        <w:t>点击提交</w:t>
      </w:r>
      <w:r w:rsidR="00067BB5">
        <w:rPr>
          <w:rFonts w:hint="eastAsia"/>
        </w:rPr>
        <w:t>按钮，当页面上</w:t>
      </w:r>
      <w:r w:rsidR="00255CCC" w:rsidRPr="00255CCC">
        <w:t>出现下面的提示</w:t>
      </w:r>
      <w:r w:rsidR="00067BB5">
        <w:rPr>
          <w:rFonts w:hint="eastAsia"/>
        </w:rPr>
        <w:t>信息</w:t>
      </w:r>
      <w:r w:rsidR="00255CCC" w:rsidRPr="00255CCC">
        <w:t>时，</w:t>
      </w:r>
      <w:r w:rsidR="00067BB5">
        <w:rPr>
          <w:rFonts w:hint="eastAsia"/>
        </w:rPr>
        <w:t>说明</w:t>
      </w:r>
      <w:r w:rsidR="00255CCC" w:rsidRPr="00255CCC">
        <w:t>任务</w:t>
      </w:r>
      <w:r w:rsidR="00067BB5">
        <w:rPr>
          <w:rFonts w:hint="eastAsia"/>
        </w:rPr>
        <w:t>已</w:t>
      </w:r>
      <w:r w:rsidR="00255CCC" w:rsidRPr="00255CCC">
        <w:t>提交完成。</w:t>
      </w:r>
    </w:p>
    <w:p w14:paraId="379C1C8E" w14:textId="3AD1057E" w:rsidR="002D0121" w:rsidRDefault="002D0121" w:rsidP="00DD746A">
      <w:pPr>
        <w:pStyle w:val="af2"/>
        <w:ind w:firstLine="420"/>
      </w:pPr>
      <w:bookmarkStart w:id="173" w:name="_Toc471846175"/>
      <w:r>
        <w:rPr>
          <w:rFonts w:hint="eastAsia"/>
        </w:rPr>
        <w:t>图</w:t>
      </w:r>
      <w:r>
        <w:rPr>
          <w:rFonts w:hint="eastAsia"/>
        </w:rPr>
        <w:t>5.4</w:t>
      </w:r>
      <w:r>
        <w:t xml:space="preserve"> </w:t>
      </w:r>
      <w:r w:rsidR="000008C2">
        <w:t>VM</w:t>
      </w:r>
      <w:r>
        <w:t xml:space="preserve"> </w:t>
      </w:r>
      <w:r>
        <w:rPr>
          <w:rFonts w:hint="eastAsia"/>
        </w:rPr>
        <w:t>Pool</w:t>
      </w:r>
      <w:r>
        <w:rPr>
          <w:rFonts w:hint="eastAsia"/>
        </w:rPr>
        <w:t>创建请求提交完成提示</w:t>
      </w:r>
      <w:bookmarkEnd w:id="173"/>
    </w:p>
    <w:p w14:paraId="5411D281" w14:textId="10E568BA" w:rsidR="00255CCC" w:rsidRDefault="00923AD6" w:rsidP="00C85B2D">
      <w:pPr>
        <w:pStyle w:val="aff"/>
        <w:spacing w:after="0"/>
        <w:ind w:left="0" w:firstLine="480"/>
      </w:pPr>
      <w:r>
        <w:rPr>
          <w:noProof/>
        </w:rPr>
        <w:drawing>
          <wp:anchor distT="0" distB="0" distL="114300" distR="114300" simplePos="0" relativeHeight="251661312" behindDoc="0" locked="0" layoutInCell="1" allowOverlap="1" wp14:anchorId="7EAA11CB" wp14:editId="174C8DED">
            <wp:simplePos x="0" y="0"/>
            <wp:positionH relativeFrom="margin">
              <wp:posOffset>473075</wp:posOffset>
            </wp:positionH>
            <wp:positionV relativeFrom="paragraph">
              <wp:posOffset>1041400</wp:posOffset>
            </wp:positionV>
            <wp:extent cx="4076700" cy="1465580"/>
            <wp:effectExtent l="0" t="0" r="0" b="1270"/>
            <wp:wrapTopAndBottom/>
            <wp:docPr id="15" name="officeArt object" descr="../Documents/requirement/paper_format/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4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6700" cy="146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CCC" w:rsidRPr="00255CCC">
        <w:t>在</w:t>
      </w:r>
      <w:r w:rsidR="00255CCC" w:rsidRPr="00255CCC">
        <w:t>View</w:t>
      </w:r>
      <w:r w:rsidR="00255CCC" w:rsidRPr="00255CCC">
        <w:t>区查看</w:t>
      </w:r>
      <w:r w:rsidR="000008C2">
        <w:t>VM</w:t>
      </w:r>
      <w:r w:rsidR="00255CCC" w:rsidRPr="00255CCC">
        <w:t xml:space="preserve"> Pool</w:t>
      </w:r>
      <w:r w:rsidR="00255CCC" w:rsidRPr="00255CCC">
        <w:t>在会展示出</w:t>
      </w:r>
      <w:r w:rsidR="000008C2">
        <w:t>VM</w:t>
      </w:r>
      <w:r w:rsidR="00255CCC" w:rsidRPr="00255CCC">
        <w:t xml:space="preserve"> Pool</w:t>
      </w:r>
      <w:r w:rsidR="00A53449">
        <w:rPr>
          <w:rFonts w:hint="eastAsia"/>
        </w:rPr>
        <w:t xml:space="preserve"> </w:t>
      </w:r>
      <w:r w:rsidR="00255CCC" w:rsidRPr="00255CCC">
        <w:t>list</w:t>
      </w:r>
      <w:r w:rsidR="00A53449">
        <w:t>页面。</w:t>
      </w:r>
      <w:r w:rsidR="00A53449">
        <w:rPr>
          <w:rFonts w:hint="eastAsia"/>
        </w:rPr>
        <w:t>在</w:t>
      </w:r>
      <w:r w:rsidR="00A53449">
        <w:t>选</w:t>
      </w:r>
      <w:r w:rsidR="00A53449">
        <w:rPr>
          <w:rFonts w:hint="eastAsia"/>
        </w:rPr>
        <w:t>中</w:t>
      </w:r>
      <w:r w:rsidR="00A53449">
        <w:t>一</w:t>
      </w:r>
      <w:r w:rsidR="00A53449">
        <w:rPr>
          <w:rFonts w:hint="eastAsia"/>
        </w:rPr>
        <w:t>项用户需要</w:t>
      </w:r>
      <w:r w:rsidR="002E03F1">
        <w:rPr>
          <w:rFonts w:hint="eastAsia"/>
        </w:rPr>
        <w:t>编辑</w:t>
      </w:r>
      <w:r w:rsidR="00255CCC" w:rsidRPr="00255CCC">
        <w:t>的</w:t>
      </w:r>
      <w:r w:rsidR="000008C2">
        <w:t>VM</w:t>
      </w:r>
      <w:r w:rsidR="00255CCC" w:rsidRPr="00255CCC">
        <w:t xml:space="preserve"> Pool</w:t>
      </w:r>
      <w:r w:rsidR="00255CCC" w:rsidRPr="00255CCC">
        <w:t>之后</w:t>
      </w:r>
      <w:r w:rsidR="00A53449">
        <w:rPr>
          <w:rFonts w:hint="eastAsia"/>
        </w:rPr>
        <w:t>，</w:t>
      </w:r>
      <w:r w:rsidR="00255CCC" w:rsidRPr="00255CCC">
        <w:t>点击</w:t>
      </w:r>
      <w:r w:rsidR="00776B03">
        <w:rPr>
          <w:rFonts w:hint="eastAsia"/>
        </w:rPr>
        <w:t>页面中</w:t>
      </w:r>
      <w:r w:rsidR="00255CCC" w:rsidRPr="00255CCC">
        <w:t>Edit</w:t>
      </w:r>
      <w:r w:rsidR="00776B03">
        <w:t>功能</w:t>
      </w:r>
      <w:r w:rsidR="00255CCC" w:rsidRPr="00255CCC">
        <w:t>，</w:t>
      </w:r>
      <w:r w:rsidR="008A44D0">
        <w:rPr>
          <w:rFonts w:hint="eastAsia"/>
        </w:rPr>
        <w:t>系统会弹</w:t>
      </w:r>
      <w:r w:rsidR="00B039AF">
        <w:rPr>
          <w:rFonts w:hint="eastAsia"/>
        </w:rPr>
        <w:t>出</w:t>
      </w:r>
      <w:r w:rsidR="00B039AF">
        <w:rPr>
          <w:rFonts w:hint="eastAsia"/>
        </w:rPr>
        <w:t>EDIT POOL</w:t>
      </w:r>
      <w:r w:rsidR="00B039AF">
        <w:rPr>
          <w:rFonts w:hint="eastAsia"/>
        </w:rPr>
        <w:t>功能页面</w:t>
      </w:r>
      <w:r w:rsidR="00255CCC" w:rsidRPr="00255CCC">
        <w:t>。</w:t>
      </w:r>
      <w:r w:rsidR="004E0D43">
        <w:rPr>
          <w:rFonts w:hint="eastAsia"/>
        </w:rPr>
        <w:t>用户</w:t>
      </w:r>
      <w:r w:rsidR="00255CCC" w:rsidRPr="00255CCC">
        <w:t>填写完成</w:t>
      </w:r>
      <w:r w:rsidR="004E0D43">
        <w:rPr>
          <w:rFonts w:hint="eastAsia"/>
        </w:rPr>
        <w:t>需要编辑的选项或是需要修改的</w:t>
      </w:r>
      <w:r w:rsidR="00255CCC" w:rsidRPr="00255CCC">
        <w:t>信息之后点击提交</w:t>
      </w:r>
      <w:r w:rsidR="000727F6">
        <w:rPr>
          <w:rFonts w:hint="eastAsia"/>
        </w:rPr>
        <w:t>，完成请求</w:t>
      </w:r>
      <w:r w:rsidR="00255CCC" w:rsidRPr="00255CCC">
        <w:t>。当</w:t>
      </w:r>
      <w:r w:rsidR="000727F6">
        <w:rPr>
          <w:rFonts w:hint="eastAsia"/>
        </w:rPr>
        <w:t>任务</w:t>
      </w:r>
      <w:r w:rsidR="000727F6">
        <w:t>提交完成</w:t>
      </w:r>
      <w:r w:rsidR="00255CCC" w:rsidRPr="00255CCC">
        <w:t>并成功创建</w:t>
      </w:r>
      <w:r w:rsidR="000727F6">
        <w:rPr>
          <w:rFonts w:hint="eastAsia"/>
        </w:rPr>
        <w:t>E</w:t>
      </w:r>
      <w:r w:rsidR="00255CCC" w:rsidRPr="00255CCC">
        <w:t xml:space="preserve">dit </w:t>
      </w:r>
      <w:r w:rsidR="000008C2">
        <w:t>VM</w:t>
      </w:r>
      <w:r w:rsidR="00255CCC" w:rsidRPr="00255CCC">
        <w:t xml:space="preserve"> Pool</w:t>
      </w:r>
      <w:r w:rsidR="000727F6">
        <w:t>任务之后，系统会</w:t>
      </w:r>
      <w:r w:rsidR="000727F6">
        <w:rPr>
          <w:rFonts w:hint="eastAsia"/>
        </w:rPr>
        <w:t>弹出下图的</w:t>
      </w:r>
      <w:r w:rsidR="00255CCC" w:rsidRPr="00255CCC">
        <w:t>提示</w:t>
      </w:r>
      <w:r w:rsidR="00C85B2D">
        <w:rPr>
          <w:rFonts w:hint="eastAsia"/>
        </w:rPr>
        <w:t>信息</w:t>
      </w:r>
      <w:r w:rsidR="00255CCC" w:rsidRPr="00255CCC">
        <w:t>。</w:t>
      </w:r>
    </w:p>
    <w:p w14:paraId="4AC57DF2" w14:textId="69C541DC" w:rsidR="002D0121" w:rsidRPr="00255CCC" w:rsidRDefault="002D0121" w:rsidP="00DD746A">
      <w:pPr>
        <w:pStyle w:val="af2"/>
        <w:ind w:firstLine="420"/>
      </w:pPr>
      <w:bookmarkStart w:id="174" w:name="_Toc471846176"/>
      <w:r>
        <w:rPr>
          <w:rFonts w:hint="eastAsia"/>
        </w:rPr>
        <w:t>图</w:t>
      </w:r>
      <w:r>
        <w:rPr>
          <w:rFonts w:hint="eastAsia"/>
        </w:rPr>
        <w:t xml:space="preserve"> 5.5</w:t>
      </w:r>
      <w:r>
        <w:t xml:space="preserve"> </w:t>
      </w:r>
      <w:r>
        <w:rPr>
          <w:rFonts w:hint="eastAsia"/>
        </w:rPr>
        <w:t>编辑</w:t>
      </w:r>
      <w:r w:rsidR="000008C2">
        <w:t>VM</w:t>
      </w:r>
      <w:r>
        <w:t xml:space="preserve"> </w:t>
      </w:r>
      <w:r>
        <w:rPr>
          <w:rFonts w:hint="eastAsia"/>
        </w:rPr>
        <w:t>Pool</w:t>
      </w:r>
      <w:r>
        <w:t xml:space="preserve"> </w:t>
      </w:r>
      <w:r>
        <w:rPr>
          <w:rFonts w:hint="eastAsia"/>
        </w:rPr>
        <w:t>页面</w:t>
      </w:r>
      <w:bookmarkEnd w:id="174"/>
    </w:p>
    <w:p w14:paraId="5DC0BA63" w14:textId="6B3831A7" w:rsidR="00923AD6" w:rsidRPr="00923AD6" w:rsidRDefault="00923AD6" w:rsidP="00923AD6">
      <w:pPr>
        <w:pStyle w:val="aff"/>
        <w:spacing w:after="0"/>
        <w:ind w:left="0"/>
      </w:pPr>
      <w:r>
        <w:rPr>
          <w:noProof/>
        </w:rPr>
        <w:lastRenderedPageBreak/>
        <w:drawing>
          <wp:anchor distT="0" distB="0" distL="114300" distR="114300" simplePos="0" relativeHeight="251707392" behindDoc="0" locked="0" layoutInCell="1" allowOverlap="1" wp14:anchorId="3D7EDA7F" wp14:editId="52D72FEC">
            <wp:simplePos x="0" y="0"/>
            <wp:positionH relativeFrom="margin">
              <wp:posOffset>247650</wp:posOffset>
            </wp:positionH>
            <wp:positionV relativeFrom="paragraph">
              <wp:posOffset>66040</wp:posOffset>
            </wp:positionV>
            <wp:extent cx="4095750" cy="3557905"/>
            <wp:effectExtent l="0" t="0" r="0" b="4445"/>
            <wp:wrapTopAndBottom/>
            <wp:docPr id="16" name="officeArt object" descr="../Documents/requirement/paper_forma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5750" cy="3557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A2A8D" w14:textId="3C4C80CB" w:rsidR="002D0121" w:rsidRPr="00DD746A" w:rsidRDefault="002D0121" w:rsidP="00DD746A">
      <w:pPr>
        <w:pStyle w:val="af2"/>
        <w:ind w:firstLine="420"/>
      </w:pPr>
      <w:bookmarkStart w:id="175" w:name="_Toc471846177"/>
      <w:r w:rsidRPr="00DD746A">
        <w:rPr>
          <w:rFonts w:hint="eastAsia"/>
        </w:rPr>
        <w:t>图</w:t>
      </w:r>
      <w:r w:rsidRPr="00DD746A">
        <w:rPr>
          <w:rFonts w:hint="eastAsia"/>
        </w:rPr>
        <w:t>5.6</w:t>
      </w:r>
      <w:r w:rsidRPr="00DD746A">
        <w:t xml:space="preserve"> </w:t>
      </w:r>
      <w:r w:rsidRPr="00DD746A">
        <w:rPr>
          <w:rFonts w:hint="eastAsia"/>
        </w:rPr>
        <w:t>请求编辑</w:t>
      </w:r>
      <w:r w:rsidR="000008C2">
        <w:t>VM</w:t>
      </w:r>
      <w:r w:rsidRPr="00DD746A">
        <w:t xml:space="preserve"> </w:t>
      </w:r>
      <w:r w:rsidRPr="00DD746A">
        <w:rPr>
          <w:rFonts w:hint="eastAsia"/>
        </w:rPr>
        <w:t>Pool</w:t>
      </w:r>
      <w:r w:rsidRPr="00DD746A">
        <w:rPr>
          <w:rFonts w:hint="eastAsia"/>
        </w:rPr>
        <w:t>提交成功提示</w:t>
      </w:r>
      <w:bookmarkEnd w:id="175"/>
    </w:p>
    <w:p w14:paraId="658F254F" w14:textId="79D16DB5" w:rsidR="00255CCC" w:rsidRPr="00255CCC" w:rsidRDefault="00255CCC" w:rsidP="009556F7">
      <w:pPr>
        <w:pStyle w:val="aff"/>
        <w:spacing w:after="0"/>
        <w:ind w:left="0" w:firstLine="480"/>
      </w:pPr>
      <w:r w:rsidRPr="00255CCC">
        <w:t>在</w:t>
      </w:r>
      <w:r w:rsidRPr="00255CCC">
        <w:t>Create</w:t>
      </w:r>
      <w:r w:rsidRPr="00255CCC">
        <w:t>功能区点击</w:t>
      </w:r>
      <w:r w:rsidR="002D05A8">
        <w:t>模板迁移</w:t>
      </w:r>
      <w:r w:rsidRPr="00255CCC">
        <w:t>。界面会跳到如下页面，在此界面选择需要迁移</w:t>
      </w:r>
      <w:r w:rsidR="00A33F3D">
        <w:t>模板</w:t>
      </w:r>
      <w:r w:rsidRPr="00255CCC">
        <w:t>，迁移到的站点、存储、集群等信息之后。点击提交。</w:t>
      </w:r>
    </w:p>
    <w:p w14:paraId="3F97297B" w14:textId="726AA061" w:rsidR="00255CCC" w:rsidRPr="00255CCC" w:rsidRDefault="00923AD6" w:rsidP="009556F7">
      <w:pPr>
        <w:pStyle w:val="aff"/>
        <w:spacing w:after="0"/>
        <w:ind w:left="0" w:firstLine="480"/>
      </w:pPr>
      <w:r>
        <w:rPr>
          <w:noProof/>
        </w:rPr>
        <w:drawing>
          <wp:anchor distT="0" distB="0" distL="114300" distR="114300" simplePos="0" relativeHeight="251662336" behindDoc="0" locked="0" layoutInCell="1" allowOverlap="1" wp14:anchorId="1CF8F382" wp14:editId="02016EC5">
            <wp:simplePos x="0" y="0"/>
            <wp:positionH relativeFrom="margin">
              <wp:posOffset>-163830</wp:posOffset>
            </wp:positionH>
            <wp:positionV relativeFrom="paragraph">
              <wp:posOffset>269875</wp:posOffset>
            </wp:positionV>
            <wp:extent cx="5324475" cy="2800350"/>
            <wp:effectExtent l="0" t="0" r="9525" b="0"/>
            <wp:wrapTopAndBottom/>
            <wp:docPr id="14" name="officeArt object" descr="../Documents/requirement/paper_forma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CCC" w:rsidRPr="00255CCC">
        <w:t>在任务创建完成之后会出现</w:t>
      </w:r>
      <w:r w:rsidR="00C34692">
        <w:rPr>
          <w:rFonts w:hint="eastAsia"/>
        </w:rPr>
        <w:t>相应的</w:t>
      </w:r>
      <w:r w:rsidR="00255CCC" w:rsidRPr="00255CCC">
        <w:t>提示。</w:t>
      </w:r>
    </w:p>
    <w:p w14:paraId="251F2F19" w14:textId="4C1C131F" w:rsidR="002D0121" w:rsidRDefault="002D0121" w:rsidP="00DD746A">
      <w:pPr>
        <w:pStyle w:val="af2"/>
        <w:ind w:firstLine="420"/>
      </w:pPr>
      <w:bookmarkStart w:id="176" w:name="_Toc471846178"/>
      <w:r>
        <w:rPr>
          <w:rFonts w:hint="eastAsia"/>
        </w:rPr>
        <w:t>图</w:t>
      </w:r>
      <w:r>
        <w:rPr>
          <w:rFonts w:hint="eastAsia"/>
        </w:rPr>
        <w:t>5.7</w:t>
      </w:r>
      <w:r>
        <w:t xml:space="preserve"> </w:t>
      </w:r>
      <w:r w:rsidR="002D05A8">
        <w:t>模板迁移</w:t>
      </w:r>
      <w:r>
        <w:rPr>
          <w:rFonts w:hint="eastAsia"/>
        </w:rPr>
        <w:t>页面</w:t>
      </w:r>
      <w:bookmarkEnd w:id="176"/>
    </w:p>
    <w:p w14:paraId="385E9CA3" w14:textId="67E209D7" w:rsidR="002D0121" w:rsidRDefault="00C0139E" w:rsidP="00DD746A">
      <w:pPr>
        <w:pStyle w:val="af2"/>
        <w:ind w:firstLine="420"/>
      </w:pPr>
      <w:bookmarkStart w:id="177" w:name="_Toc471846179"/>
      <w:r>
        <w:rPr>
          <w:noProof/>
        </w:rPr>
        <w:lastRenderedPageBreak/>
        <w:drawing>
          <wp:anchor distT="0" distB="0" distL="114300" distR="114300" simplePos="0" relativeHeight="251663360" behindDoc="0" locked="0" layoutInCell="1" allowOverlap="1" wp14:anchorId="18CBBB0D" wp14:editId="6EF7D4B2">
            <wp:simplePos x="0" y="0"/>
            <wp:positionH relativeFrom="margin">
              <wp:align>center</wp:align>
            </wp:positionH>
            <wp:positionV relativeFrom="paragraph">
              <wp:posOffset>168275</wp:posOffset>
            </wp:positionV>
            <wp:extent cx="3423285" cy="1547495"/>
            <wp:effectExtent l="0" t="0" r="5715" b="0"/>
            <wp:wrapTopAndBottom/>
            <wp:docPr id="13" name="officeArt object" descr="../Documents/requirement/paper_format/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2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3285" cy="154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2D0121">
        <w:rPr>
          <w:rFonts w:hint="eastAsia"/>
        </w:rPr>
        <w:t>图</w:t>
      </w:r>
      <w:r w:rsidR="002D0121">
        <w:rPr>
          <w:rFonts w:hint="eastAsia"/>
        </w:rPr>
        <w:t>5.8</w:t>
      </w:r>
      <w:r w:rsidR="002D0121">
        <w:t xml:space="preserve"> </w:t>
      </w:r>
      <w:r w:rsidR="002D0121">
        <w:rPr>
          <w:rFonts w:hint="eastAsia"/>
        </w:rPr>
        <w:t>请求</w:t>
      </w:r>
      <w:r w:rsidR="00A33F3D">
        <w:t>模板</w:t>
      </w:r>
      <w:r w:rsidR="002D0121">
        <w:rPr>
          <w:rFonts w:hint="eastAsia"/>
        </w:rPr>
        <w:t>迁移提交成功提示</w:t>
      </w:r>
      <w:bookmarkEnd w:id="177"/>
    </w:p>
    <w:p w14:paraId="2BE37E06" w14:textId="338D28AC" w:rsidR="00DA6DCE" w:rsidRDefault="00923AD6" w:rsidP="002C186F">
      <w:pPr>
        <w:pStyle w:val="aff"/>
        <w:spacing w:after="0"/>
        <w:ind w:left="0" w:firstLine="480"/>
      </w:pPr>
      <w:r>
        <w:rPr>
          <w:noProof/>
        </w:rPr>
        <mc:AlternateContent>
          <mc:Choice Requires="wpg">
            <w:drawing>
              <wp:anchor distT="0" distB="0" distL="114300" distR="114300" simplePos="0" relativeHeight="251664384" behindDoc="0" locked="0" layoutInCell="1" allowOverlap="1" wp14:anchorId="03A4E4F8" wp14:editId="3EA93D0E">
                <wp:simplePos x="0" y="0"/>
                <wp:positionH relativeFrom="margin">
                  <wp:posOffset>-6985</wp:posOffset>
                </wp:positionH>
                <wp:positionV relativeFrom="paragraph">
                  <wp:posOffset>992505</wp:posOffset>
                </wp:positionV>
                <wp:extent cx="5334635" cy="2057400"/>
                <wp:effectExtent l="0" t="0" r="0" b="0"/>
                <wp:wrapTopAndBottom/>
                <wp:docPr id="50" name="组合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2057400"/>
                          <a:chOff x="0" y="0"/>
                          <a:chExt cx="6120765" cy="1550035"/>
                        </a:xfrm>
                      </wpg:grpSpPr>
                      <pic:pic xmlns:pic="http://schemas.openxmlformats.org/drawingml/2006/picture">
                        <pic:nvPicPr>
                          <pic:cNvPr id="1073741858" name="officeArt object" descr="../Documents/requirement/paper_format/132.PNG"/>
                          <pic:cNvPicPr/>
                        </pic:nvPicPr>
                        <pic:blipFill>
                          <a:blip r:embed="rId65">
                            <a:extLst>
                              <a:ext uri="{28A0092B-C50C-407E-A947-70E740481C1C}">
                                <a14:useLocalDpi xmlns:a14="http://schemas.microsoft.com/office/drawing/2010/main" val="0"/>
                              </a:ext>
                            </a:extLst>
                          </a:blip>
                          <a:stretch>
                            <a:fillRect/>
                          </a:stretch>
                        </pic:blipFill>
                        <pic:spPr>
                          <a:xfrm>
                            <a:off x="9525" y="885825"/>
                            <a:ext cx="6111240" cy="664210"/>
                          </a:xfrm>
                          <a:prstGeom prst="rect">
                            <a:avLst/>
                          </a:prstGeom>
                          <a:ln w="12700" cap="flat">
                            <a:noFill/>
                            <a:miter lim="400000"/>
                          </a:ln>
                          <a:effectLst/>
                        </pic:spPr>
                      </pic:pic>
                      <pic:pic xmlns:pic="http://schemas.openxmlformats.org/drawingml/2006/picture">
                        <pic:nvPicPr>
                          <pic:cNvPr id="1073741857" name="officeArt object" descr="../Documents/requirement/paper_format/13.PNG"/>
                          <pic:cNvPicPr/>
                        </pic:nvPicPr>
                        <pic:blipFill>
                          <a:blip r:embed="rId66">
                            <a:extLst>
                              <a:ext uri="{28A0092B-C50C-407E-A947-70E740481C1C}">
                                <a14:useLocalDpi xmlns:a14="http://schemas.microsoft.com/office/drawing/2010/main" val="0"/>
                              </a:ext>
                            </a:extLst>
                          </a:blip>
                          <a:stretch>
                            <a:fillRect/>
                          </a:stretch>
                        </pic:blipFill>
                        <pic:spPr>
                          <a:xfrm>
                            <a:off x="0" y="0"/>
                            <a:ext cx="6111240" cy="864235"/>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1FCCF87E" id="组合 50" o:spid="_x0000_s1026" style="position:absolute;left:0;text-align:left;margin-left:-.55pt;margin-top:78.15pt;width:420.05pt;height:162pt;z-index:251664384;mso-position-horizontal-relative:margin;mso-width-relative:margin;mso-height-relative:margin" coordsize="61207,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">
                <v:shape id="officeArt object" o:spid="_x0000_s1027" type="#_x0000_t75" alt="../Documents/requirement/paper_format/132.PNG" style="position:absolute;left:95;top:8858;width:61112;height:6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quTFA8wAAADjAAAADwAAAAAA&#10;AAAAAAAAAACfAgAAZHJzL2Rvd25yZXYueG1sUEsFBgAAAAAEAAQA9wAAAJgDAAAAAA==&#10;" strokeweight="1pt">
                  <v:stroke miterlimit="4"/>
                  <v:imagedata r:id="rId67" o:title="132"/>
                </v:shape>
                <v:shape id="officeArt object" o:spid="_x0000_s1028" type="#_x0000_t75" alt="../Documents/requirement/paper_format/13.PNG" style="position:absolute;width:61112;height:8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k8EXIAAAA4wAAAA8AAABkcnMvZG93bnJldi54bWxET19LwzAQfxf2HcIN9uaSTWdHXTZ0Q/FN&#10;Vof4eDbXpthcSpN19dsbQfDxfv9vsxtdKwbqQ+NZw2KuQBCX3jRcazi9PV2vQYSIbLD1TBq+KcBu&#10;O7naYG78hY80FLEWKYRDjhpsjF0uZSgtOQxz3xEnrvK9w5jOvpamx0sKd61cKnUnHTacGix2tLdU&#10;fhVnp2FZqdX74fQ67LPPD1uN58fnpjhqPZuOD/cgIo3xX/znfjFpvspustvFepXB708JALn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JPBFyAAAAOMAAAAPAAAAAAAAAAAA&#10;AAAAAJ8CAABkcnMvZG93bnJldi54bWxQSwUGAAAAAAQABAD3AAAAlAMAAAAA&#10;" strokeweight="1pt">
                  <v:stroke miterlimit="4"/>
                  <v:imagedata r:id="rId68" o:title="13"/>
                </v:shape>
                <w10:wrap type="topAndBottom" anchorx="margin"/>
              </v:group>
            </w:pict>
          </mc:Fallback>
        </mc:AlternateContent>
      </w:r>
      <w:r w:rsidR="00255CCC" w:rsidRPr="00255CCC">
        <w:t>在以上任务创建完成之后，在后端和数据库中如果能查到相应的信息就算任务创建完成。在刚刚写入数据的任务是</w:t>
      </w:r>
      <w:r w:rsidR="00255CCC" w:rsidRPr="00255CCC">
        <w:t>deploy.log</w:t>
      </w:r>
      <w:r w:rsidR="00255CCC" w:rsidRPr="00255CCC">
        <w:t>，</w:t>
      </w:r>
      <w:r w:rsidR="00255CCC" w:rsidRPr="00255CCC">
        <w:t>error.log</w:t>
      </w:r>
      <w:r w:rsidR="00255CCC" w:rsidRPr="00255CCC">
        <w:t>，</w:t>
      </w:r>
      <w:r w:rsidR="00255CCC" w:rsidRPr="00255CCC">
        <w:t>clo.log</w:t>
      </w:r>
      <w:r w:rsidR="002E03F1">
        <w:t>三个字</w:t>
      </w:r>
      <w:r w:rsidR="002E03F1">
        <w:rPr>
          <w:rFonts w:hint="eastAsia"/>
        </w:rPr>
        <w:t>段</w:t>
      </w:r>
      <w:r w:rsidR="00255CCC" w:rsidRPr="00255CCC">
        <w:t>值都是默认为空。当数据库中</w:t>
      </w:r>
      <w:r w:rsidR="00255CCC" w:rsidRPr="00255CCC">
        <w:t>deploy.log</w:t>
      </w:r>
      <w:r w:rsidR="00255CCC" w:rsidRPr="00255CCC">
        <w:t>，</w:t>
      </w:r>
      <w:r w:rsidR="00255CCC" w:rsidRPr="00255CCC">
        <w:t>error.log</w:t>
      </w:r>
      <w:r w:rsidR="00255CCC" w:rsidRPr="00255CCC">
        <w:t>，</w:t>
      </w:r>
      <w:r w:rsidR="00255CCC" w:rsidRPr="00255CCC">
        <w:t>clo.log</w:t>
      </w:r>
      <w:r w:rsidR="00255CCC" w:rsidRPr="00255CCC">
        <w:t>的值发生改变并有相应的信息时说明任务已经被执行，可以在</w:t>
      </w:r>
      <w:r w:rsidR="00FD0AAF">
        <w:t>RHE</w:t>
      </w:r>
      <w:r w:rsidR="000008C2">
        <w:t>VM</w:t>
      </w:r>
      <w:r w:rsidR="00255CCC" w:rsidRPr="00255CCC">
        <w:t>中查到相应的信息。</w:t>
      </w:r>
    </w:p>
    <w:bookmarkStart w:id="178" w:name="_Toc471846180"/>
    <w:p w14:paraId="7E0E6379" w14:textId="59D2C399" w:rsidR="002D0121" w:rsidRDefault="00DA6DCE" w:rsidP="00DD746A">
      <w:pPr>
        <w:pStyle w:val="af2"/>
        <w:ind w:firstLine="420"/>
      </w:pPr>
      <w:r>
        <w:rPr>
          <w:noProof/>
        </w:rPr>
        <mc:AlternateContent>
          <mc:Choice Requires="wpg">
            <w:drawing>
              <wp:anchor distT="0" distB="0" distL="114300" distR="114300" simplePos="0" relativeHeight="251665408" behindDoc="0" locked="0" layoutInCell="1" allowOverlap="1" wp14:anchorId="16F02A30" wp14:editId="3D88A28D">
                <wp:simplePos x="0" y="0"/>
                <wp:positionH relativeFrom="margin">
                  <wp:posOffset>-23495</wp:posOffset>
                </wp:positionH>
                <wp:positionV relativeFrom="paragraph">
                  <wp:posOffset>2647950</wp:posOffset>
                </wp:positionV>
                <wp:extent cx="5324475" cy="1362075"/>
                <wp:effectExtent l="0" t="0" r="9525" b="9525"/>
                <wp:wrapTopAndBottom/>
                <wp:docPr id="51"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4475" cy="1362075"/>
                          <a:chOff x="0" y="0"/>
                          <a:chExt cx="6096000" cy="697230"/>
                        </a:xfrm>
                      </wpg:grpSpPr>
                      <pic:pic xmlns:pic="http://schemas.openxmlformats.org/drawingml/2006/picture">
                        <pic:nvPicPr>
                          <pic:cNvPr id="1073741859" name="officeArt object" descr="../Documents/requirement/paper_format/14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96000" cy="316230"/>
                          </a:xfrm>
                          <a:prstGeom prst="rect">
                            <a:avLst/>
                          </a:prstGeom>
                          <a:ln w="12700" cap="flat">
                            <a:noFill/>
                            <a:miter lim="400000"/>
                          </a:ln>
                          <a:effectLst/>
                        </pic:spPr>
                      </pic:pic>
                      <pic:pic xmlns:pic="http://schemas.openxmlformats.org/drawingml/2006/picture">
                        <pic:nvPicPr>
                          <pic:cNvPr id="1073741860" name="officeArt object" descr="../Documents/requirement/paper_format/145.PNG"/>
                          <pic:cNvPicPr/>
                        </pic:nvPicPr>
                        <pic:blipFill>
                          <a:blip r:embed="rId70" cstate="print">
                            <a:extLst>
                              <a:ext uri="{28A0092B-C50C-407E-A947-70E740481C1C}">
                                <a14:useLocalDpi xmlns:a14="http://schemas.microsoft.com/office/drawing/2010/main" val="0"/>
                              </a:ext>
                            </a:extLst>
                          </a:blip>
                          <a:stretch>
                            <a:fillRect/>
                          </a:stretch>
                        </pic:blipFill>
                        <pic:spPr>
                          <a:xfrm>
                            <a:off x="0" y="381000"/>
                            <a:ext cx="6096000" cy="316230"/>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4075081B" id="组合 51" o:spid="_x0000_s1026" style="position:absolute;left:0;text-align:left;margin-left:-1.85pt;margin-top:208.5pt;width:419.25pt;height:107.25pt;z-index:251665408;mso-position-horizontal-relative:margin;mso-width-relative:margin;mso-height-relative:margin" coordsize="60960,6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">
                <v:shape id="officeArt object" o:spid="_x0000_s1027" type="#_x0000_t75" alt="../Documents/requirement/paper_format/144.PNG" style="position:absolute;width:60960;height:3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JyOfGAAAA4wAAAA8AAABkcnMvZG93bnJldi54bWxET19rwjAQfxf2HcIN9qaJU6dWo8hAKGMM&#10;7PwAt+Zsi82lNLHtvr0ZDHy83//b7gdbi45aXznWMJ0oEMS5MxUXGs7fx/EKhA/IBmvHpOGXPOx3&#10;T6MtJsb1fKIuC4WIIewT1FCG0CRS+rwki37iGuLIXVxrMcSzLaRpsY/htpavSr1JixXHhhIbei8p&#10;v2Y3q2GGaZ/2Px+Hc5d9HT+Vo5N3N61fnofDBkSgITzE/+7UxPlqOVvOp6vFGv5+igDI3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EnI58YAAADjAAAADwAAAAAAAAAAAAAA&#10;AACfAgAAZHJzL2Rvd25yZXYueG1sUEsFBgAAAAAEAAQA9wAAAJIDAAAAAA==&#10;" strokeweight="1pt">
                  <v:stroke miterlimit="4"/>
                  <v:imagedata r:id="rId71" o:title="144"/>
                </v:shape>
                <v:shape id="officeArt object" o:spid="_x0000_s1028" type="#_x0000_t75" alt="../Documents/requirement/paper_format/145.PNG" style="position:absolute;top:3810;width:60960;height:3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Ca+rKAAAA4wAAAA8AAABkcnMvZG93bnJldi54bWxEj0FPwzAMhe9I/IfISNxYOkBrVZZNFdLQ&#10;VE7b4G41XlPROFWTdd2/xwckjraf33vfejv7Xk00xi6wgeUiA0XcBNtxa+DrtHsqQMWEbLEPTAZu&#10;FGG7ub9bY2nDlQ80HVOrxIRjiQZcSkOpdWwceYyLMBDL7RxGj0nGsdV2xKuY+14/Z9lKe+xYEhwO&#10;9O6o+TlevIHanYcCPyo+1LtbPX3u80v1nRvz+DBXb6ASzelf/Pe9t1I/y1/y12WxEgphkgXozS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8Ca+rKAAAA4wAAAA8AAAAAAAAA&#10;AAAAAAAAnwIAAGRycy9kb3ducmV2LnhtbFBLBQYAAAAABAAEAPcAAACWAwAAAAA=&#10;" strokeweight="1pt">
                  <v:stroke miterlimit="4"/>
                  <v:imagedata r:id="rId72" o:title="145"/>
                </v:shape>
                <w10:wrap type="topAndBottom" anchorx="margin"/>
              </v:group>
            </w:pict>
          </mc:Fallback>
        </mc:AlternateContent>
      </w:r>
      <w:r w:rsidR="002D0121">
        <w:rPr>
          <w:rFonts w:hint="eastAsia"/>
        </w:rPr>
        <w:t>图</w:t>
      </w:r>
      <w:r w:rsidR="002D0121">
        <w:rPr>
          <w:rFonts w:hint="eastAsia"/>
        </w:rPr>
        <w:t>5.9</w:t>
      </w:r>
      <w:r w:rsidR="002D0121">
        <w:rPr>
          <w:rFonts w:hint="eastAsia"/>
        </w:rPr>
        <w:t>任</w:t>
      </w:r>
      <w:r w:rsidR="002D0121">
        <w:t>务为执行之前的数据库中信息</w:t>
      </w:r>
      <w:bookmarkEnd w:id="178"/>
    </w:p>
    <w:p w14:paraId="090B0DD9" w14:textId="3313BA3A" w:rsidR="00255CCC" w:rsidRDefault="002D0121" w:rsidP="00DD746A">
      <w:pPr>
        <w:pStyle w:val="af2"/>
        <w:ind w:firstLine="420"/>
      </w:pPr>
      <w:bookmarkStart w:id="179" w:name="_Toc471846181"/>
      <w:r>
        <w:rPr>
          <w:rFonts w:hint="eastAsia"/>
        </w:rPr>
        <w:t>图</w:t>
      </w:r>
      <w:r>
        <w:rPr>
          <w:rFonts w:hint="eastAsia"/>
        </w:rPr>
        <w:t>5.10</w:t>
      </w:r>
      <w:r>
        <w:t>任务被调度执行之后数据库的信息</w:t>
      </w:r>
      <w:bookmarkEnd w:id="179"/>
    </w:p>
    <w:p w14:paraId="081EFF19" w14:textId="330C2776" w:rsidR="002D0121" w:rsidRDefault="00DA6DCE" w:rsidP="003C08A7">
      <w:pPr>
        <w:pStyle w:val="af2"/>
        <w:ind w:firstLine="420"/>
      </w:pPr>
      <w:bookmarkStart w:id="180" w:name="_Toc471846182"/>
      <w:r>
        <w:rPr>
          <w:noProof/>
        </w:rPr>
        <w:lastRenderedPageBreak/>
        <w:drawing>
          <wp:anchor distT="0" distB="0" distL="114300" distR="114300" simplePos="0" relativeHeight="251678720" behindDoc="0" locked="0" layoutInCell="1" allowOverlap="1" wp14:anchorId="771F6A1D" wp14:editId="22E73029">
            <wp:simplePos x="0" y="0"/>
            <wp:positionH relativeFrom="margin">
              <wp:align>left</wp:align>
            </wp:positionH>
            <wp:positionV relativeFrom="paragraph">
              <wp:posOffset>72390</wp:posOffset>
            </wp:positionV>
            <wp:extent cx="5321935" cy="2518410"/>
            <wp:effectExtent l="0" t="0" r="0" b="0"/>
            <wp:wrapTopAndBottom/>
            <wp:docPr id="6" name="officeArt object" descr="../Documents/requirement/paper_format/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Documents/requirement/paper_format/15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1935"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121">
        <w:rPr>
          <w:rFonts w:hint="eastAsia"/>
        </w:rPr>
        <w:t>图</w:t>
      </w:r>
      <w:r w:rsidR="002D0121">
        <w:rPr>
          <w:rFonts w:hint="eastAsia"/>
        </w:rPr>
        <w:t>5.11</w:t>
      </w:r>
      <w:r w:rsidR="003C08A7" w:rsidRPr="00255CCC">
        <w:t xml:space="preserve"> </w:t>
      </w:r>
      <w:r w:rsidR="002D0121" w:rsidRPr="00255CCC">
        <w:t>RHE</w:t>
      </w:r>
      <w:r w:rsidR="000008C2">
        <w:t>VM</w:t>
      </w:r>
      <w:r w:rsidR="002D0121" w:rsidRPr="00255CCC">
        <w:t>中</w:t>
      </w:r>
      <w:r w:rsidR="000008C2">
        <w:t>VM</w:t>
      </w:r>
      <w:r w:rsidR="002D0121">
        <w:t xml:space="preserve"> </w:t>
      </w:r>
      <w:r w:rsidR="002D0121">
        <w:rPr>
          <w:rFonts w:hint="eastAsia"/>
        </w:rPr>
        <w:t>Pool</w:t>
      </w:r>
      <w:r w:rsidR="002D0121">
        <w:rPr>
          <w:rFonts w:hint="eastAsia"/>
        </w:rPr>
        <w:t>信息</w:t>
      </w:r>
      <w:bookmarkEnd w:id="180"/>
    </w:p>
    <w:p w14:paraId="282D1D94" w14:textId="476D809A" w:rsidR="00255CCC" w:rsidRPr="003C08A7" w:rsidRDefault="001D210D" w:rsidP="003C08A7">
      <w:pPr>
        <w:pStyle w:val="2"/>
      </w:pPr>
      <w:bookmarkStart w:id="181" w:name="_Toc165262377"/>
      <w:bookmarkStart w:id="182" w:name="_Toc475743703"/>
      <w:bookmarkStart w:id="183" w:name="_Toc475806831"/>
      <w:r w:rsidRPr="003C08A7">
        <w:t>本章小结</w:t>
      </w:r>
      <w:bookmarkEnd w:id="181"/>
      <w:bookmarkEnd w:id="182"/>
      <w:bookmarkEnd w:id="183"/>
    </w:p>
    <w:p w14:paraId="65D472C8" w14:textId="7A0E4D50" w:rsidR="00EF7B75" w:rsidRPr="00EF7B75" w:rsidRDefault="00DA6DCE" w:rsidP="002C186F">
      <w:pPr>
        <w:pStyle w:val="aff"/>
        <w:spacing w:after="0"/>
        <w:ind w:left="0" w:firstLine="480"/>
      </w:pPr>
      <w:r>
        <w:rPr>
          <w:rFonts w:hint="eastAsia"/>
        </w:rPr>
        <w:t>本章</w:t>
      </w:r>
      <w:r w:rsidR="00E37A4D">
        <w:rPr>
          <w:rFonts w:hint="eastAsia"/>
        </w:rPr>
        <w:t>首先</w:t>
      </w:r>
      <w:r>
        <w:rPr>
          <w:rFonts w:hint="eastAsia"/>
        </w:rPr>
        <w:t>对自动化管理系统</w:t>
      </w:r>
      <w:r w:rsidR="00CD5B04">
        <w:rPr>
          <w:rFonts w:hint="eastAsia"/>
        </w:rPr>
        <w:t>部署运行</w:t>
      </w:r>
      <w:r>
        <w:rPr>
          <w:rFonts w:hint="eastAsia"/>
        </w:rPr>
        <w:t>所需要的软硬件环境</w:t>
      </w:r>
      <w:r w:rsidR="00E37A4D">
        <w:rPr>
          <w:rFonts w:hint="eastAsia"/>
        </w:rPr>
        <w:t>进行基本的</w:t>
      </w:r>
      <w:r w:rsidR="00EF7B75">
        <w:rPr>
          <w:rFonts w:hint="eastAsia"/>
        </w:rPr>
        <w:t>介绍</w:t>
      </w:r>
      <w:r w:rsidR="00E37A4D">
        <w:rPr>
          <w:rFonts w:hint="eastAsia"/>
        </w:rPr>
        <w:t>，本系统运行需要的基本环境要求，包括网络环境要求、操作系统环境要求、内存的要求、存储容量的</w:t>
      </w:r>
      <w:r w:rsidR="009556F7">
        <w:rPr>
          <w:rFonts w:hint="eastAsia"/>
        </w:rPr>
        <w:t>要求</w:t>
      </w:r>
      <w:r w:rsidR="00E37A4D">
        <w:rPr>
          <w:rFonts w:hint="eastAsia"/>
        </w:rPr>
        <w:t>、</w:t>
      </w:r>
      <w:r w:rsidR="00E37A4D">
        <w:rPr>
          <w:rFonts w:hint="eastAsia"/>
        </w:rPr>
        <w:t>PCI</w:t>
      </w:r>
      <w:r w:rsidR="00E37A4D">
        <w:rPr>
          <w:rFonts w:hint="eastAsia"/>
        </w:rPr>
        <w:t>设备的要求</w:t>
      </w:r>
      <w:r w:rsidR="009556F7">
        <w:rPr>
          <w:rFonts w:hint="eastAsia"/>
        </w:rPr>
        <w:t>等。其次</w:t>
      </w:r>
      <w:r w:rsidR="00C55F97">
        <w:rPr>
          <w:rFonts w:hint="eastAsia"/>
        </w:rPr>
        <w:t>，</w:t>
      </w:r>
      <w:r w:rsidR="009556F7">
        <w:rPr>
          <w:rFonts w:hint="eastAsia"/>
        </w:rPr>
        <w:t>对本自动化管理系统进行了测试运行。</w:t>
      </w:r>
      <w:r w:rsidR="00EF7B75" w:rsidRPr="00EF7B75">
        <w:rPr>
          <w:rFonts w:hint="eastAsia"/>
        </w:rPr>
        <w:t>主要测试了查看</w:t>
      </w:r>
      <w:r w:rsidR="000008C2">
        <w:t>VM</w:t>
      </w:r>
      <w:r w:rsidR="00EF7B75" w:rsidRPr="00EF7B75">
        <w:rPr>
          <w:rFonts w:hint="eastAsia"/>
        </w:rPr>
        <w:t>的详细信息和</w:t>
      </w:r>
      <w:r w:rsidR="000008C2">
        <w:t>VM</w:t>
      </w:r>
      <w:r w:rsidR="00EF7B75" w:rsidRPr="00EF7B75">
        <w:t xml:space="preserve"> </w:t>
      </w:r>
      <w:r w:rsidR="00EF7B75" w:rsidRPr="00EF7B75">
        <w:rPr>
          <w:rFonts w:hint="eastAsia"/>
        </w:rPr>
        <w:t>Pool</w:t>
      </w:r>
      <w:r w:rsidR="00EF7B75" w:rsidRPr="00EF7B75">
        <w:rPr>
          <w:rFonts w:hint="eastAsia"/>
        </w:rPr>
        <w:t>的创建，</w:t>
      </w:r>
      <w:r w:rsidR="00A33F3D">
        <w:t>模板</w:t>
      </w:r>
      <w:r w:rsidR="00052DCF">
        <w:rPr>
          <w:rFonts w:hint="eastAsia"/>
        </w:rPr>
        <w:t>的迁移</w:t>
      </w:r>
      <w:r w:rsidR="0098122B">
        <w:rPr>
          <w:rFonts w:hint="eastAsia"/>
        </w:rPr>
        <w:t>等功能</w:t>
      </w:r>
      <w:r w:rsidR="00A10B3B">
        <w:rPr>
          <w:rFonts w:hint="eastAsia"/>
        </w:rPr>
        <w:t>并</w:t>
      </w:r>
      <w:r w:rsidR="00735F89">
        <w:rPr>
          <w:rFonts w:hint="eastAsia"/>
        </w:rPr>
        <w:t>保存</w:t>
      </w:r>
      <w:r w:rsidR="00344697">
        <w:rPr>
          <w:rFonts w:hint="eastAsia"/>
        </w:rPr>
        <w:t>展示来</w:t>
      </w:r>
      <w:r w:rsidR="000E4039">
        <w:rPr>
          <w:rFonts w:hint="eastAsia"/>
        </w:rPr>
        <w:t>运行</w:t>
      </w:r>
      <w:r w:rsidR="00EF7B75" w:rsidRPr="00EF7B75">
        <w:rPr>
          <w:rFonts w:hint="eastAsia"/>
        </w:rPr>
        <w:t>测试的结</w:t>
      </w:r>
      <w:r w:rsidR="002E03F1">
        <w:rPr>
          <w:rFonts w:hint="eastAsia"/>
        </w:rPr>
        <w:t>果截图。</w:t>
      </w:r>
      <w:r w:rsidR="00B9740D">
        <w:rPr>
          <w:rFonts w:hint="eastAsia"/>
        </w:rPr>
        <w:t>截图</w:t>
      </w:r>
      <w:r w:rsidR="00EF7B75" w:rsidRPr="00EF7B75">
        <w:rPr>
          <w:rFonts w:hint="eastAsia"/>
        </w:rPr>
        <w:t>证明</w:t>
      </w:r>
      <w:r w:rsidR="00B9740D">
        <w:rPr>
          <w:rFonts w:hint="eastAsia"/>
        </w:rPr>
        <w:t>了本自动化管理系统部署运行成功</w:t>
      </w:r>
      <w:r w:rsidR="00EF7B75" w:rsidRPr="00EF7B75">
        <w:rPr>
          <w:rFonts w:hint="eastAsia"/>
        </w:rPr>
        <w:t>，</w:t>
      </w:r>
      <w:r w:rsidR="00B9740D">
        <w:rPr>
          <w:rFonts w:hint="eastAsia"/>
        </w:rPr>
        <w:t>基本实现了在</w:t>
      </w:r>
      <w:r w:rsidR="00EF7B75" w:rsidRPr="00EF7B75">
        <w:rPr>
          <w:rFonts w:hint="eastAsia"/>
        </w:rPr>
        <w:t>本文设计的功能点</w:t>
      </w:r>
      <w:r w:rsidR="00AF5140">
        <w:rPr>
          <w:rFonts w:hint="eastAsia"/>
        </w:rPr>
        <w:t>，</w:t>
      </w:r>
      <w:r w:rsidR="0085084F">
        <w:rPr>
          <w:rFonts w:hint="eastAsia"/>
        </w:rPr>
        <w:t>满足</w:t>
      </w:r>
      <w:r w:rsidR="00AF5140">
        <w:rPr>
          <w:rFonts w:hint="eastAsia"/>
        </w:rPr>
        <w:t>来</w:t>
      </w:r>
      <w:r w:rsidR="0085084F">
        <w:rPr>
          <w:rFonts w:hint="eastAsia"/>
        </w:rPr>
        <w:t>用户的</w:t>
      </w:r>
      <w:r w:rsidR="00E53DA3">
        <w:rPr>
          <w:rFonts w:hint="eastAsia"/>
        </w:rPr>
        <w:t>基本</w:t>
      </w:r>
      <w:r w:rsidR="0085084F">
        <w:rPr>
          <w:rFonts w:hint="eastAsia"/>
        </w:rPr>
        <w:t>需求</w:t>
      </w:r>
      <w:r w:rsidR="00EF7B75" w:rsidRPr="00EF7B75">
        <w:rPr>
          <w:rFonts w:hint="eastAsia"/>
        </w:rPr>
        <w:t>。</w:t>
      </w:r>
    </w:p>
    <w:p w14:paraId="31A8E517" w14:textId="77777777" w:rsidR="00660AD1" w:rsidRPr="00C8748E" w:rsidRDefault="00660AD1" w:rsidP="00995D84">
      <w:pPr>
        <w:pStyle w:val="a1"/>
        <w:ind w:firstLineChars="0" w:firstLine="0"/>
        <w:sectPr w:rsidR="00660AD1" w:rsidRPr="00C8748E" w:rsidSect="00DD763A">
          <w:headerReference w:type="even" r:id="rId74"/>
          <w:headerReference w:type="default" r:id="rId75"/>
          <w:footerReference w:type="even" r:id="rId76"/>
          <w:footerReference w:type="default" r:id="rId77"/>
          <w:endnotePr>
            <w:numFmt w:val="decimal"/>
          </w:endnotePr>
          <w:pgSz w:w="11906" w:h="16838" w:code="9"/>
          <w:pgMar w:top="2098" w:right="1758" w:bottom="2098" w:left="1758" w:header="1701" w:footer="1701" w:gutter="0"/>
          <w:cols w:space="425"/>
          <w:docGrid w:linePitch="360" w:charSpace="1861"/>
        </w:sectPr>
      </w:pPr>
    </w:p>
    <w:p w14:paraId="376975ED" w14:textId="77777777" w:rsidR="00B408C5" w:rsidRPr="003C08A7" w:rsidRDefault="00754E1E" w:rsidP="003C08A7">
      <w:pPr>
        <w:pStyle w:val="1"/>
      </w:pPr>
      <w:bookmarkStart w:id="184" w:name="_Toc475743704"/>
      <w:bookmarkStart w:id="185" w:name="_Toc475806832"/>
      <w:r w:rsidRPr="003C08A7">
        <w:rPr>
          <w:rFonts w:hint="eastAsia"/>
        </w:rPr>
        <w:lastRenderedPageBreak/>
        <w:t>总结与展望</w:t>
      </w:r>
      <w:bookmarkEnd w:id="184"/>
      <w:bookmarkEnd w:id="185"/>
    </w:p>
    <w:p w14:paraId="63DDE561" w14:textId="620C0DEB" w:rsidR="006561CC" w:rsidRPr="00492ABD" w:rsidRDefault="006561CC" w:rsidP="00492ABD">
      <w:pPr>
        <w:pStyle w:val="a1"/>
        <w:ind w:firstLine="480"/>
      </w:pPr>
      <w:r w:rsidRPr="00492ABD">
        <w:rPr>
          <w:rFonts w:hint="eastAsia"/>
        </w:rPr>
        <w:t>本章主要对本文</w:t>
      </w:r>
      <w:r w:rsidR="00B1678F">
        <w:rPr>
          <w:rFonts w:hint="eastAsia"/>
        </w:rPr>
        <w:t>设计的自动话管理系统</w:t>
      </w:r>
      <w:r w:rsidRPr="00492ABD">
        <w:rPr>
          <w:rFonts w:hint="eastAsia"/>
        </w:rPr>
        <w:t>的工作进行总结</w:t>
      </w:r>
      <w:r w:rsidR="00B1678F">
        <w:rPr>
          <w:rFonts w:hint="eastAsia"/>
        </w:rPr>
        <w:t>并提出一些改进建议，之后</w:t>
      </w:r>
      <w:r w:rsidRPr="00492ABD">
        <w:rPr>
          <w:rFonts w:hint="eastAsia"/>
        </w:rPr>
        <w:t>对虚拟化技术未来的发展</w:t>
      </w:r>
      <w:r w:rsidR="00F50495">
        <w:rPr>
          <w:rFonts w:hint="eastAsia"/>
        </w:rPr>
        <w:t>方向</w:t>
      </w:r>
      <w:r w:rsidRPr="00492ABD">
        <w:rPr>
          <w:rFonts w:hint="eastAsia"/>
        </w:rPr>
        <w:t>进行</w:t>
      </w:r>
      <w:r w:rsidR="00F50495">
        <w:rPr>
          <w:rFonts w:hint="eastAsia"/>
        </w:rPr>
        <w:t>一定</w:t>
      </w:r>
      <w:r w:rsidR="00B21C79">
        <w:rPr>
          <w:rFonts w:hint="eastAsia"/>
        </w:rPr>
        <w:t>的</w:t>
      </w:r>
      <w:r w:rsidRPr="00492ABD">
        <w:rPr>
          <w:rFonts w:hint="eastAsia"/>
        </w:rPr>
        <w:t>展望。</w:t>
      </w:r>
    </w:p>
    <w:p w14:paraId="52B5A3BD" w14:textId="77777777" w:rsidR="00B408C5" w:rsidRPr="003C08A7" w:rsidRDefault="006561CC" w:rsidP="003C08A7">
      <w:pPr>
        <w:pStyle w:val="2"/>
      </w:pPr>
      <w:bookmarkStart w:id="186" w:name="_Toc475743705"/>
      <w:bookmarkStart w:id="187" w:name="_Toc475806833"/>
      <w:r w:rsidRPr="003C08A7">
        <w:rPr>
          <w:rFonts w:hint="eastAsia"/>
        </w:rPr>
        <w:t>本文</w:t>
      </w:r>
      <w:r w:rsidR="00B408C5" w:rsidRPr="003C08A7">
        <w:rPr>
          <w:rFonts w:hint="eastAsia"/>
        </w:rPr>
        <w:t>总结</w:t>
      </w:r>
      <w:bookmarkEnd w:id="186"/>
      <w:bookmarkEnd w:id="187"/>
    </w:p>
    <w:p w14:paraId="1D5759E9" w14:textId="77777777" w:rsidR="009C3E98" w:rsidRDefault="002C186F" w:rsidP="009C3E98">
      <w:pPr>
        <w:pStyle w:val="a1"/>
        <w:ind w:firstLineChars="0" w:firstLine="0"/>
      </w:pPr>
      <w:r w:rsidRPr="002C186F">
        <w:rPr>
          <w:rFonts w:hint="eastAsia"/>
        </w:rPr>
        <w:t>虚</w:t>
      </w:r>
      <w:r w:rsidR="006561CC">
        <w:t>拟化技术为</w:t>
      </w:r>
      <w:r w:rsidRPr="002C186F">
        <w:t>企业提高硬件利用率，降低耗损，节约成本以及降低了业务运营的难度</w:t>
      </w:r>
      <w:r w:rsidR="006561CC">
        <w:rPr>
          <w:rFonts w:hint="eastAsia"/>
        </w:rPr>
        <w:t>等优势</w:t>
      </w:r>
      <w:r w:rsidRPr="002C186F">
        <w:t>，</w:t>
      </w:r>
      <w:r w:rsidR="006561CC">
        <w:rPr>
          <w:rFonts w:hint="eastAsia"/>
        </w:rPr>
        <w:t>在行业中取得普遍的认可和广泛的应用</w:t>
      </w:r>
      <w:r w:rsidRPr="002C186F">
        <w:t>。</w:t>
      </w:r>
      <w:r w:rsidR="006561CC">
        <w:rPr>
          <w:rFonts w:hint="eastAsia"/>
        </w:rPr>
        <w:t>尽管像</w:t>
      </w:r>
      <w:r w:rsidR="006561CC">
        <w:rPr>
          <w:rFonts w:hint="eastAsia"/>
        </w:rPr>
        <w:t>RHEV</w:t>
      </w:r>
      <w:r w:rsidR="006561CC">
        <w:rPr>
          <w:rFonts w:hint="eastAsia"/>
        </w:rPr>
        <w:t>这样的虚拟化平台稳定、高效、可扩展</w:t>
      </w:r>
      <w:r w:rsidR="006561CC">
        <w:t>，</w:t>
      </w:r>
      <w:r w:rsidR="006561CC">
        <w:rPr>
          <w:rFonts w:hint="eastAsia"/>
        </w:rPr>
        <w:t>但对于使用者来说其背后的业务逻辑相对繁琐。本文针对这点主要做了以下工作</w:t>
      </w:r>
      <w:r w:rsidR="009C3E98">
        <w:rPr>
          <w:rFonts w:hint="eastAsia"/>
        </w:rPr>
        <w:t>：</w:t>
      </w:r>
    </w:p>
    <w:p w14:paraId="3B2107BA" w14:textId="799570B5" w:rsidR="009C3E98" w:rsidRDefault="009C3E98" w:rsidP="00653AB8">
      <w:pPr>
        <w:pStyle w:val="a1"/>
        <w:numPr>
          <w:ilvl w:val="0"/>
          <w:numId w:val="11"/>
        </w:numPr>
        <w:ind w:firstLineChars="0"/>
      </w:pPr>
      <w:r>
        <w:rPr>
          <w:rFonts w:hint="eastAsia"/>
        </w:rPr>
        <w:t>自动化</w:t>
      </w:r>
      <w:r w:rsidR="002C186F" w:rsidRPr="002C186F">
        <w:t>创建虚拟机</w:t>
      </w:r>
      <w:r>
        <w:rPr>
          <w:rFonts w:hint="eastAsia"/>
        </w:rPr>
        <w:t>，用户只需要输入虚拟机名称，选择要使用</w:t>
      </w:r>
      <w:r w:rsidR="00A33F3D">
        <w:t>模板</w:t>
      </w:r>
      <w:r>
        <w:rPr>
          <w:rFonts w:hint="eastAsia"/>
        </w:rPr>
        <w:t>，</w:t>
      </w:r>
      <w:r>
        <w:rPr>
          <w:rFonts w:hint="eastAsia"/>
        </w:rPr>
        <w:t>Cluster</w:t>
      </w:r>
      <w:r>
        <w:rPr>
          <w:rFonts w:hint="eastAsia"/>
        </w:rPr>
        <w:t>等必要信息系统会自动创建虚拟机，并执行</w:t>
      </w:r>
      <w:r>
        <w:t>PowerShell</w:t>
      </w:r>
      <w:r>
        <w:rPr>
          <w:rFonts w:hint="eastAsia"/>
        </w:rPr>
        <w:t xml:space="preserve"> Script</w:t>
      </w:r>
      <w:r>
        <w:rPr>
          <w:rFonts w:hint="eastAsia"/>
        </w:rPr>
        <w:t>为安装</w:t>
      </w:r>
      <w:r>
        <w:rPr>
          <w:rFonts w:hint="eastAsia"/>
        </w:rPr>
        <w:t>OS</w:t>
      </w:r>
      <w:r>
        <w:rPr>
          <w:rFonts w:hint="eastAsia"/>
        </w:rPr>
        <w:t>作好准备</w:t>
      </w:r>
      <w:r w:rsidR="002C186F" w:rsidRPr="002C186F">
        <w:t>。</w:t>
      </w:r>
    </w:p>
    <w:p w14:paraId="7D323A5E" w14:textId="16BA6EBE" w:rsidR="009C3E98" w:rsidRDefault="009C3E98" w:rsidP="00653AB8">
      <w:pPr>
        <w:pStyle w:val="a1"/>
        <w:numPr>
          <w:ilvl w:val="0"/>
          <w:numId w:val="11"/>
        </w:numPr>
        <w:ind w:firstLineChars="0"/>
      </w:pPr>
      <w:r>
        <w:rPr>
          <w:rFonts w:hint="eastAsia"/>
        </w:rPr>
        <w:t>自动化</w:t>
      </w:r>
      <w:r w:rsidR="002C186F" w:rsidRPr="002C186F">
        <w:t>创建虚拟机池</w:t>
      </w:r>
      <w:r>
        <w:rPr>
          <w:rFonts w:hint="eastAsia"/>
        </w:rPr>
        <w:t>，</w:t>
      </w:r>
      <w:r>
        <w:t>用户</w:t>
      </w:r>
      <w:r>
        <w:rPr>
          <w:rFonts w:hint="eastAsia"/>
        </w:rPr>
        <w:t>输入</w:t>
      </w:r>
      <w:r w:rsidR="002C186F" w:rsidRPr="002C186F">
        <w:t>虚拟机池的名称，</w:t>
      </w:r>
      <w:r>
        <w:rPr>
          <w:rFonts w:hint="eastAsia"/>
        </w:rPr>
        <w:t>选用</w:t>
      </w:r>
      <w:r w:rsidR="002C186F" w:rsidRPr="002C186F">
        <w:t>使用的</w:t>
      </w:r>
      <w:r w:rsidR="00A33F3D">
        <w:t>模板</w:t>
      </w:r>
      <w:r w:rsidR="002C186F" w:rsidRPr="002C186F">
        <w:t>，</w:t>
      </w:r>
      <w:r>
        <w:rPr>
          <w:rFonts w:hint="eastAsia"/>
        </w:rPr>
        <w:t>指定</w:t>
      </w:r>
      <w:r>
        <w:t>池的大小</w:t>
      </w:r>
      <w:r>
        <w:rPr>
          <w:rFonts w:hint="eastAsia"/>
        </w:rPr>
        <w:t>等，</w:t>
      </w:r>
      <w:r w:rsidR="00653AB8">
        <w:t>系统自动</w:t>
      </w:r>
      <w:r w:rsidR="002C186F" w:rsidRPr="002C186F">
        <w:t>创</w:t>
      </w:r>
      <w:r>
        <w:t>建虚拟机池，</w:t>
      </w:r>
      <w:r w:rsidR="003B3E68">
        <w:rPr>
          <w:rFonts w:hint="eastAsia"/>
        </w:rPr>
        <w:t>并</w:t>
      </w:r>
      <w:r w:rsidR="0056098D">
        <w:rPr>
          <w:rFonts w:hint="eastAsia"/>
        </w:rPr>
        <w:t>按照</w:t>
      </w:r>
      <w:r w:rsidR="00653AB8">
        <w:rPr>
          <w:rFonts w:hint="eastAsia"/>
        </w:rPr>
        <w:t>用户选用的</w:t>
      </w:r>
      <w:r w:rsidR="00A33F3D">
        <w:t>模板</w:t>
      </w:r>
      <w:r w:rsidR="00885EFB">
        <w:rPr>
          <w:rFonts w:hint="eastAsia"/>
        </w:rPr>
        <w:t>中的</w:t>
      </w:r>
      <w:r w:rsidR="00653AB8">
        <w:rPr>
          <w:rFonts w:hint="eastAsia"/>
        </w:rPr>
        <w:t>配置信息</w:t>
      </w:r>
      <w:r>
        <w:rPr>
          <w:rFonts w:hint="eastAsia"/>
        </w:rPr>
        <w:t>和</w:t>
      </w:r>
      <w:r w:rsidR="00653AB8">
        <w:rPr>
          <w:rFonts w:hint="eastAsia"/>
        </w:rPr>
        <w:t>指定</w:t>
      </w:r>
      <w:r>
        <w:rPr>
          <w:rFonts w:hint="eastAsia"/>
        </w:rPr>
        <w:t>虚拟机池大小</w:t>
      </w:r>
      <w:r w:rsidR="00653AB8">
        <w:rPr>
          <w:rFonts w:hint="eastAsia"/>
        </w:rPr>
        <w:t>来</w:t>
      </w:r>
      <w:r>
        <w:rPr>
          <w:rFonts w:hint="eastAsia"/>
        </w:rPr>
        <w:t>创建虚拟机</w:t>
      </w:r>
      <w:r w:rsidR="0054137E">
        <w:rPr>
          <w:rFonts w:hint="eastAsia"/>
        </w:rPr>
        <w:t>，在创建虚拟机完成之后，由后端任务执行模块请求为每个虚拟机分配</w:t>
      </w:r>
      <w:r w:rsidR="0054137E">
        <w:rPr>
          <w:rFonts w:hint="eastAsia"/>
        </w:rPr>
        <w:t>IP</w:t>
      </w:r>
      <w:r w:rsidR="0054137E">
        <w:rPr>
          <w:rFonts w:hint="eastAsia"/>
        </w:rPr>
        <w:t>地址</w:t>
      </w:r>
      <w:r w:rsidR="002C186F" w:rsidRPr="002C186F">
        <w:t>。</w:t>
      </w:r>
    </w:p>
    <w:p w14:paraId="0AF61326" w14:textId="029D2755" w:rsidR="009C3E98" w:rsidRDefault="009C3E98" w:rsidP="00653AB8">
      <w:pPr>
        <w:pStyle w:val="a1"/>
        <w:numPr>
          <w:ilvl w:val="0"/>
          <w:numId w:val="11"/>
        </w:numPr>
        <w:ind w:firstLineChars="0"/>
      </w:pPr>
      <w:r>
        <w:rPr>
          <w:rFonts w:hint="eastAsia"/>
        </w:rPr>
        <w:t>自动化</w:t>
      </w:r>
      <w:r w:rsidRPr="002C186F">
        <w:t>创建</w:t>
      </w:r>
      <w:r w:rsidR="00A33F3D">
        <w:t>模板</w:t>
      </w:r>
      <w:r>
        <w:rPr>
          <w:rFonts w:hint="eastAsia"/>
        </w:rPr>
        <w:t>，用户</w:t>
      </w:r>
      <w:r>
        <w:t>选择</w:t>
      </w:r>
      <w:r w:rsidR="00B34919">
        <w:rPr>
          <w:rFonts w:hint="eastAsia"/>
        </w:rPr>
        <w:t>源</w:t>
      </w:r>
      <w:r>
        <w:t>虚拟机、域、</w:t>
      </w:r>
      <w:r w:rsidRPr="002C186F">
        <w:t>集</w:t>
      </w:r>
      <w:r>
        <w:t>群、</w:t>
      </w:r>
      <w:r w:rsidRPr="002C186F">
        <w:t>角色和权限等信息</w:t>
      </w:r>
      <w:r>
        <w:rPr>
          <w:rFonts w:hint="eastAsia"/>
        </w:rPr>
        <w:t>，</w:t>
      </w:r>
      <w:r>
        <w:t>系统自动创建</w:t>
      </w:r>
      <w:r w:rsidR="00A33F3D">
        <w:t>模板</w:t>
      </w:r>
      <w:r w:rsidRPr="002C186F">
        <w:t>。</w:t>
      </w:r>
    </w:p>
    <w:p w14:paraId="1D495AF8" w14:textId="262E64B8" w:rsidR="009C3E98" w:rsidRDefault="009C3E98" w:rsidP="00653AB8">
      <w:pPr>
        <w:pStyle w:val="a1"/>
        <w:numPr>
          <w:ilvl w:val="0"/>
          <w:numId w:val="11"/>
        </w:numPr>
        <w:ind w:firstLineChars="0"/>
      </w:pPr>
      <w:r>
        <w:rPr>
          <w:rFonts w:hint="eastAsia"/>
        </w:rPr>
        <w:t>自动化迁移</w:t>
      </w:r>
      <w:r w:rsidR="00A33F3D">
        <w:t>模板</w:t>
      </w:r>
      <w:r>
        <w:rPr>
          <w:rFonts w:hint="eastAsia"/>
        </w:rPr>
        <w:t>，用户选择源站点，源站点中可用的</w:t>
      </w:r>
      <w:r w:rsidR="00A33F3D">
        <w:t>模板</w:t>
      </w:r>
      <w:r>
        <w:rPr>
          <w:rFonts w:hint="eastAsia"/>
        </w:rPr>
        <w:t>并选择</w:t>
      </w:r>
      <w:r w:rsidR="00A33F3D">
        <w:t>模板</w:t>
      </w:r>
      <w:r>
        <w:rPr>
          <w:rFonts w:hint="eastAsia"/>
        </w:rPr>
        <w:t>迁移的目标站点，设定</w:t>
      </w:r>
      <w:r w:rsidR="00A33F3D">
        <w:t>模板</w:t>
      </w:r>
      <w:r w:rsidR="00B9622A">
        <w:rPr>
          <w:rFonts w:hint="eastAsia"/>
        </w:rPr>
        <w:t>在</w:t>
      </w:r>
      <w:r>
        <w:rPr>
          <w:rFonts w:hint="eastAsia"/>
        </w:rPr>
        <w:t>目标站点</w:t>
      </w:r>
      <w:r w:rsidR="00B9622A">
        <w:rPr>
          <w:rFonts w:hint="eastAsia"/>
        </w:rPr>
        <w:t>使用的</w:t>
      </w:r>
      <w:r w:rsidR="00B9622A">
        <w:rPr>
          <w:rFonts w:hint="eastAsia"/>
        </w:rPr>
        <w:t>Cluster</w:t>
      </w:r>
      <w:r w:rsidR="00B9622A">
        <w:rPr>
          <w:rFonts w:hint="eastAsia"/>
        </w:rPr>
        <w:t>，</w:t>
      </w:r>
      <w:r w:rsidR="00B9622A">
        <w:rPr>
          <w:rFonts w:hint="eastAsia"/>
        </w:rPr>
        <w:t>Storage</w:t>
      </w:r>
      <w:r w:rsidR="00B9622A">
        <w:rPr>
          <w:rFonts w:hint="eastAsia"/>
        </w:rPr>
        <w:t>等信息，系统自动迁移</w:t>
      </w:r>
      <w:r w:rsidR="00A33F3D">
        <w:t>模板</w:t>
      </w:r>
      <w:r w:rsidR="00B9622A">
        <w:rPr>
          <w:rFonts w:hint="eastAsia"/>
        </w:rPr>
        <w:t>。</w:t>
      </w:r>
    </w:p>
    <w:p w14:paraId="22339E7B" w14:textId="629F9AA7" w:rsidR="00B9622A" w:rsidRDefault="00B9622A" w:rsidP="00653AB8">
      <w:pPr>
        <w:pStyle w:val="a1"/>
        <w:numPr>
          <w:ilvl w:val="0"/>
          <w:numId w:val="11"/>
        </w:numPr>
        <w:ind w:firstLineChars="0"/>
      </w:pPr>
      <w:r>
        <w:rPr>
          <w:rFonts w:hint="eastAsia"/>
        </w:rPr>
        <w:t>查看</w:t>
      </w:r>
      <w:r w:rsidR="000008C2">
        <w:t>VM</w:t>
      </w:r>
      <w:r>
        <w:rPr>
          <w:rFonts w:hint="eastAsia"/>
        </w:rPr>
        <w:t>、</w:t>
      </w:r>
      <w:r w:rsidR="000008C2">
        <w:t>VM</w:t>
      </w:r>
      <w:r>
        <w:rPr>
          <w:rFonts w:hint="eastAsia"/>
        </w:rPr>
        <w:t xml:space="preserve"> Pool</w:t>
      </w:r>
      <w:r>
        <w:rPr>
          <w:rFonts w:hint="eastAsia"/>
        </w:rPr>
        <w:t>、</w:t>
      </w:r>
      <w:r w:rsidR="00A33F3D">
        <w:t>模板</w:t>
      </w:r>
      <w:r>
        <w:rPr>
          <w:rFonts w:hint="eastAsia"/>
        </w:rPr>
        <w:t>、</w:t>
      </w:r>
      <w:r w:rsidR="002D05A8">
        <w:t>模板迁移</w:t>
      </w:r>
      <w:r>
        <w:rPr>
          <w:rFonts w:hint="eastAsia"/>
        </w:rPr>
        <w:t>的基本信息和日志。</w:t>
      </w:r>
    </w:p>
    <w:p w14:paraId="3153ABFA" w14:textId="388AAA3B" w:rsidR="00AC5787" w:rsidRDefault="0030346C" w:rsidP="00492ABD">
      <w:pPr>
        <w:pStyle w:val="a1"/>
        <w:ind w:firstLine="480"/>
      </w:pPr>
      <w:r>
        <w:rPr>
          <w:rFonts w:hint="eastAsia"/>
        </w:rPr>
        <w:t>本系统经过测试运行基本达到用户的需求。由于整个项目功能繁多、业务逻辑极其复杂、涉及的领域较多，在设计和实现中难免有所疏忽和遗漏</w:t>
      </w:r>
      <w:r w:rsidR="00FC0783">
        <w:rPr>
          <w:rFonts w:hint="eastAsia"/>
        </w:rPr>
        <w:t>。可以本文设计实现的自动化管理系统作如下的改进</w:t>
      </w:r>
      <w:r w:rsidR="00F03DFC">
        <w:rPr>
          <w:rFonts w:hint="eastAsia"/>
        </w:rPr>
        <w:t>：</w:t>
      </w:r>
      <w:r w:rsidR="00F03DFC">
        <w:rPr>
          <w:rFonts w:hint="eastAsia"/>
        </w:rPr>
        <w:t>1</w:t>
      </w:r>
      <w:r w:rsidR="00F03DFC">
        <w:rPr>
          <w:rFonts w:hint="eastAsia"/>
        </w:rPr>
        <w:t>、在业务处理过程中，业务逻辑单元需要发送多次</w:t>
      </w:r>
      <w:r w:rsidR="00F03DFC">
        <w:rPr>
          <w:rFonts w:hint="eastAsia"/>
        </w:rPr>
        <w:t>RPC</w:t>
      </w:r>
      <w:r w:rsidR="00F03DFC">
        <w:rPr>
          <w:rFonts w:hint="eastAsia"/>
        </w:rPr>
        <w:t>请求获得必要数据。数据在业务完成之后被释放，下此再处理其他业务时会再次请求此数据。在系统里加入缓存机制，可有效节约</w:t>
      </w:r>
      <w:r w:rsidR="00AC5787">
        <w:rPr>
          <w:rFonts w:hint="eastAsia"/>
        </w:rPr>
        <w:t>时间和缓解网络压力。</w:t>
      </w:r>
      <w:r w:rsidR="00AC5787">
        <w:rPr>
          <w:rFonts w:hint="eastAsia"/>
        </w:rPr>
        <w:t>2</w:t>
      </w:r>
      <w:r w:rsidR="00AC5787">
        <w:rPr>
          <w:rFonts w:hint="eastAsia"/>
        </w:rPr>
        <w:t>、本系统的用户包含分别在不同国家，可以将系统字符统一在一起形成字符集，针对不同的国家设计不同的字符集。各个国家的用户根据自己的习惯使用不同的字符集。</w:t>
      </w:r>
      <w:r w:rsidR="00AC5787">
        <w:rPr>
          <w:rFonts w:hint="eastAsia"/>
        </w:rPr>
        <w:t>3</w:t>
      </w:r>
      <w:r w:rsidR="00AC5787">
        <w:rPr>
          <w:rFonts w:hint="eastAsia"/>
        </w:rPr>
        <w:t>、本系统并发程度还不高，将会在未来的使用中受到限制。可以使用高并发、多线程技术进行重写已满足未来更多用户的使用。</w:t>
      </w:r>
      <w:r w:rsidR="00AC5787">
        <w:rPr>
          <w:rFonts w:hint="eastAsia"/>
        </w:rPr>
        <w:t>4</w:t>
      </w:r>
      <w:r w:rsidR="00AC5787">
        <w:rPr>
          <w:rFonts w:hint="eastAsia"/>
        </w:rPr>
        <w:t>、本系统中支持定时任务，在用户在制定未来某个时间点执行任务之后，</w:t>
      </w:r>
      <w:r w:rsidR="00A46A71">
        <w:rPr>
          <w:rFonts w:hint="eastAsia"/>
        </w:rPr>
        <w:t>不能实时查询任务是否得到执行。可以在用户的定时任务得到执行指挥，给予邮件提醒或事短信提醒用户。</w:t>
      </w:r>
    </w:p>
    <w:p w14:paraId="71F960BF" w14:textId="77777777" w:rsidR="00B408C5" w:rsidRPr="003C08A7" w:rsidRDefault="00B408C5" w:rsidP="003C08A7">
      <w:pPr>
        <w:pStyle w:val="2"/>
      </w:pPr>
      <w:bookmarkStart w:id="188" w:name="_Toc475743706"/>
      <w:bookmarkStart w:id="189" w:name="_Toc475806834"/>
      <w:r w:rsidRPr="003C08A7">
        <w:rPr>
          <w:rFonts w:hint="eastAsia"/>
        </w:rPr>
        <w:t>展望</w:t>
      </w:r>
      <w:bookmarkEnd w:id="188"/>
      <w:bookmarkEnd w:id="189"/>
    </w:p>
    <w:p w14:paraId="070171CE" w14:textId="43CCD1C8" w:rsidR="00DC1000" w:rsidRPr="00492ABD" w:rsidRDefault="00022108" w:rsidP="00492ABD">
      <w:pPr>
        <w:pStyle w:val="a1"/>
        <w:ind w:firstLine="480"/>
      </w:pPr>
      <w:r w:rsidRPr="00492ABD">
        <w:rPr>
          <w:rFonts w:hint="eastAsia"/>
        </w:rPr>
        <w:t>虚拟化技术</w:t>
      </w:r>
      <w:r w:rsidR="00224E68">
        <w:rPr>
          <w:rFonts w:hint="eastAsia"/>
        </w:rPr>
        <w:t>发展朝着</w:t>
      </w:r>
      <w:r w:rsidRPr="00492ABD">
        <w:rPr>
          <w:rFonts w:hint="eastAsia"/>
        </w:rPr>
        <w:t>两个</w:t>
      </w:r>
      <w:r w:rsidR="007A4458">
        <w:rPr>
          <w:rFonts w:hint="eastAsia"/>
        </w:rPr>
        <w:t>完全不用的方向</w:t>
      </w:r>
      <w:r w:rsidR="00B9348A">
        <w:rPr>
          <w:rFonts w:hint="eastAsia"/>
          <w:vertAlign w:val="superscript"/>
        </w:rPr>
        <w:t>[</w:t>
      </w:r>
      <w:r w:rsidR="00C24CD2">
        <w:rPr>
          <w:rFonts w:hint="eastAsia"/>
          <w:vertAlign w:val="superscript"/>
        </w:rPr>
        <w:t>48</w:t>
      </w:r>
      <w:r w:rsidR="00B9348A">
        <w:rPr>
          <w:rFonts w:hint="eastAsia"/>
          <w:vertAlign w:val="superscript"/>
        </w:rPr>
        <w:t>]</w:t>
      </w:r>
      <w:r w:rsidRPr="00492ABD">
        <w:rPr>
          <w:rFonts w:hint="eastAsia"/>
        </w:rPr>
        <w:t>：</w:t>
      </w:r>
      <w:r w:rsidR="00196D3A">
        <w:rPr>
          <w:rFonts w:hint="eastAsia"/>
        </w:rPr>
        <w:t>一个是朝着</w:t>
      </w:r>
      <w:r w:rsidRPr="00492ABD">
        <w:rPr>
          <w:rFonts w:hint="eastAsia"/>
        </w:rPr>
        <w:t>纯软件</w:t>
      </w:r>
      <w:r w:rsidR="006068CD">
        <w:rPr>
          <w:rFonts w:hint="eastAsia"/>
        </w:rPr>
        <w:t>虚拟化</w:t>
      </w:r>
      <w:r w:rsidR="00196D3A">
        <w:rPr>
          <w:rFonts w:hint="eastAsia"/>
        </w:rPr>
        <w:t>发展防线；一个朝着</w:t>
      </w:r>
      <w:r w:rsidRPr="00492ABD">
        <w:rPr>
          <w:rFonts w:hint="eastAsia"/>
        </w:rPr>
        <w:t>硬</w:t>
      </w:r>
      <w:r w:rsidR="00196D3A">
        <w:rPr>
          <w:rFonts w:hint="eastAsia"/>
        </w:rPr>
        <w:t>件虚拟化发展方向</w:t>
      </w:r>
      <w:r w:rsidRPr="00492ABD">
        <w:rPr>
          <w:rFonts w:hint="eastAsia"/>
        </w:rPr>
        <w:t>。本文</w:t>
      </w:r>
      <w:r w:rsidR="00AE17F1">
        <w:rPr>
          <w:rFonts w:hint="eastAsia"/>
        </w:rPr>
        <w:t>设计的自动化管理系统是以纯软件</w:t>
      </w:r>
      <w:r w:rsidRPr="00492ABD">
        <w:rPr>
          <w:rFonts w:hint="eastAsia"/>
        </w:rPr>
        <w:t>方</w:t>
      </w:r>
      <w:r w:rsidRPr="00492ABD">
        <w:rPr>
          <w:rFonts w:hint="eastAsia"/>
        </w:rPr>
        <w:lastRenderedPageBreak/>
        <w:t>式</w:t>
      </w:r>
      <w:r w:rsidR="00AE17F1">
        <w:rPr>
          <w:rFonts w:hint="eastAsia"/>
        </w:rPr>
        <w:t>来实现的</w:t>
      </w:r>
      <w:r w:rsidR="00E72091">
        <w:rPr>
          <w:rFonts w:hint="eastAsia"/>
        </w:rPr>
        <w:t>，本系统也</w:t>
      </w:r>
      <w:r w:rsidRPr="00492ABD">
        <w:rPr>
          <w:rFonts w:hint="eastAsia"/>
        </w:rPr>
        <w:t>需要硬件虚拟化的支持</w:t>
      </w:r>
      <w:r w:rsidR="00E72091">
        <w:rPr>
          <w:rFonts w:hint="eastAsia"/>
        </w:rPr>
        <w:t>才能完成部署</w:t>
      </w:r>
      <w:r w:rsidR="00922CF5">
        <w:rPr>
          <w:rFonts w:hint="eastAsia"/>
        </w:rPr>
        <w:t>运行</w:t>
      </w:r>
      <w:r w:rsidR="00FE03BA" w:rsidRPr="00492ABD">
        <w:rPr>
          <w:rFonts w:hint="eastAsia"/>
        </w:rPr>
        <w:t>。</w:t>
      </w:r>
      <w:r w:rsidR="007A66C1">
        <w:rPr>
          <w:rFonts w:hint="eastAsia"/>
        </w:rPr>
        <w:t>随着</w:t>
      </w:r>
      <w:r w:rsidR="00FE03BA" w:rsidRPr="00492ABD">
        <w:rPr>
          <w:rFonts w:hint="eastAsia"/>
        </w:rPr>
        <w:t>硬件</w:t>
      </w:r>
      <w:r w:rsidR="00B62CF1">
        <w:rPr>
          <w:rFonts w:hint="eastAsia"/>
        </w:rPr>
        <w:t>辅助</w:t>
      </w:r>
      <w:r w:rsidR="00191068" w:rsidRPr="00492ABD">
        <w:rPr>
          <w:rFonts w:hint="eastAsia"/>
        </w:rPr>
        <w:t>虚拟化</w:t>
      </w:r>
      <w:r w:rsidR="007A66C1">
        <w:rPr>
          <w:rFonts w:hint="eastAsia"/>
        </w:rPr>
        <w:t>的不断发展</w:t>
      </w:r>
      <w:r w:rsidR="00FE03BA" w:rsidRPr="00492ABD">
        <w:rPr>
          <w:rFonts w:hint="eastAsia"/>
        </w:rPr>
        <w:t>，</w:t>
      </w:r>
      <w:r w:rsidR="007A66C1">
        <w:rPr>
          <w:rFonts w:hint="eastAsia"/>
        </w:rPr>
        <w:t>相信</w:t>
      </w:r>
      <w:r w:rsidR="00FE03BA" w:rsidRPr="00492ABD">
        <w:rPr>
          <w:rFonts w:hint="eastAsia"/>
        </w:rPr>
        <w:t>虚拟化硬件将会</w:t>
      </w:r>
      <w:r w:rsidR="007A66C1">
        <w:rPr>
          <w:rFonts w:hint="eastAsia"/>
        </w:rPr>
        <w:t>突破当前硬件的瓶颈，</w:t>
      </w:r>
      <w:r w:rsidR="00FE03BA" w:rsidRPr="00492ABD">
        <w:rPr>
          <w:rFonts w:hint="eastAsia"/>
        </w:rPr>
        <w:t>以全新架构</w:t>
      </w:r>
      <w:r w:rsidR="007A66C1">
        <w:rPr>
          <w:rFonts w:hint="eastAsia"/>
        </w:rPr>
        <w:t>方式来支持虚拟化指令，</w:t>
      </w:r>
      <w:r w:rsidR="00FE03BA" w:rsidRPr="00492ABD">
        <w:rPr>
          <w:rFonts w:hint="eastAsia"/>
        </w:rPr>
        <w:t>虚拟机</w:t>
      </w:r>
      <w:r w:rsidR="007A66C1">
        <w:rPr>
          <w:rFonts w:hint="eastAsia"/>
        </w:rPr>
        <w:t>管理器可以</w:t>
      </w:r>
      <w:r w:rsidR="00FE03BA" w:rsidRPr="00492ABD">
        <w:rPr>
          <w:rFonts w:hint="eastAsia"/>
        </w:rPr>
        <w:t>直接运行</w:t>
      </w:r>
      <w:r w:rsidR="007A66C1">
        <w:rPr>
          <w:rFonts w:hint="eastAsia"/>
        </w:rPr>
        <w:t>在硬件设备上</w:t>
      </w:r>
      <w:r w:rsidR="00FE03BA" w:rsidRPr="00492ABD">
        <w:rPr>
          <w:rFonts w:hint="eastAsia"/>
        </w:rPr>
        <w:t>，</w:t>
      </w:r>
      <w:r w:rsidR="00BB6B45">
        <w:rPr>
          <w:rFonts w:hint="eastAsia"/>
        </w:rPr>
        <w:t>同时</w:t>
      </w:r>
      <w:r w:rsidR="00BB6B45">
        <w:rPr>
          <w:rFonts w:hint="eastAsia"/>
        </w:rPr>
        <w:t>VMM</w:t>
      </w:r>
      <w:r w:rsidR="00BB6B45">
        <w:rPr>
          <w:rFonts w:hint="eastAsia"/>
        </w:rPr>
        <w:t>架构将会被重新设计</w:t>
      </w:r>
      <w:r w:rsidR="00E560C5">
        <w:rPr>
          <w:rFonts w:hint="eastAsia"/>
          <w:vertAlign w:val="superscript"/>
        </w:rPr>
        <w:t>[</w:t>
      </w:r>
      <w:r w:rsidR="00C24CD2">
        <w:rPr>
          <w:rFonts w:hint="eastAsia"/>
          <w:vertAlign w:val="superscript"/>
        </w:rPr>
        <w:t>49</w:t>
      </w:r>
      <w:r w:rsidR="00E560C5">
        <w:rPr>
          <w:rFonts w:hint="eastAsia"/>
          <w:vertAlign w:val="superscript"/>
        </w:rPr>
        <w:t>]</w:t>
      </w:r>
      <w:r w:rsidR="00BB6B45">
        <w:rPr>
          <w:rFonts w:hint="eastAsia"/>
        </w:rPr>
        <w:t>，</w:t>
      </w:r>
      <w:r w:rsidR="007A66C1">
        <w:rPr>
          <w:rFonts w:hint="eastAsia"/>
        </w:rPr>
        <w:t>从而</w:t>
      </w:r>
      <w:r w:rsidR="00FE03BA" w:rsidRPr="00492ABD">
        <w:rPr>
          <w:rFonts w:hint="eastAsia"/>
        </w:rPr>
        <w:t>极大简化</w:t>
      </w:r>
      <w:r w:rsidR="000008C2">
        <w:t>VM</w:t>
      </w:r>
      <w:r w:rsidR="00FE03BA" w:rsidRPr="00492ABD">
        <w:rPr>
          <w:rFonts w:hint="eastAsia"/>
        </w:rPr>
        <w:t>M</w:t>
      </w:r>
      <w:r w:rsidR="00E560C5">
        <w:rPr>
          <w:rFonts w:hint="eastAsia"/>
        </w:rPr>
        <w:t>，</w:t>
      </w:r>
      <w:r w:rsidR="007A66C1">
        <w:rPr>
          <w:rFonts w:hint="eastAsia"/>
        </w:rPr>
        <w:t>执行效率</w:t>
      </w:r>
      <w:r w:rsidR="00E560C5">
        <w:rPr>
          <w:rFonts w:hint="eastAsia"/>
        </w:rPr>
        <w:t>极大提高，</w:t>
      </w:r>
      <w:r w:rsidR="000008C2">
        <w:t>VM</w:t>
      </w:r>
      <w:r w:rsidR="00FE03BA" w:rsidRPr="00492ABD">
        <w:rPr>
          <w:rFonts w:hint="eastAsia"/>
        </w:rPr>
        <w:t>M</w:t>
      </w:r>
      <w:r w:rsidR="00FE03BA" w:rsidRPr="00492ABD">
        <w:rPr>
          <w:rFonts w:hint="eastAsia"/>
        </w:rPr>
        <w:t>也将更加高效，更加标准化。</w:t>
      </w:r>
      <w:r w:rsidR="003D11EF">
        <w:rPr>
          <w:rFonts w:hint="eastAsia"/>
        </w:rPr>
        <w:t>可以想象</w:t>
      </w:r>
      <w:r w:rsidR="002E03F1">
        <w:rPr>
          <w:rFonts w:hint="eastAsia"/>
        </w:rPr>
        <w:t>，</w:t>
      </w:r>
      <w:r w:rsidR="00FE03BA" w:rsidRPr="00492ABD">
        <w:rPr>
          <w:rFonts w:hint="eastAsia"/>
        </w:rPr>
        <w:t>GPU</w:t>
      </w:r>
      <w:r w:rsidR="00FE03BA" w:rsidRPr="00492ABD">
        <w:rPr>
          <w:rFonts w:hint="eastAsia"/>
        </w:rPr>
        <w:t>虚拟化的发展将</w:t>
      </w:r>
      <w:r w:rsidR="00001650" w:rsidRPr="00492ABD">
        <w:rPr>
          <w:rFonts w:hint="eastAsia"/>
        </w:rPr>
        <w:t>会直接威胁到个人计算</w:t>
      </w:r>
      <w:r w:rsidR="00DC1000" w:rsidRPr="00492ABD">
        <w:rPr>
          <w:rFonts w:hint="eastAsia"/>
        </w:rPr>
        <w:t>机</w:t>
      </w:r>
      <w:r w:rsidR="00001650" w:rsidRPr="00492ABD">
        <w:rPr>
          <w:rFonts w:hint="eastAsia"/>
        </w:rPr>
        <w:t>的</w:t>
      </w:r>
      <w:r w:rsidR="00330196" w:rsidRPr="00492ABD">
        <w:rPr>
          <w:rFonts w:hint="eastAsia"/>
        </w:rPr>
        <w:t>使</w:t>
      </w:r>
      <w:r w:rsidR="00001650" w:rsidRPr="00492ABD">
        <w:rPr>
          <w:rFonts w:hint="eastAsia"/>
        </w:rPr>
        <w:t>用</w:t>
      </w:r>
      <w:r w:rsidR="0021721E" w:rsidRPr="00492ABD">
        <w:rPr>
          <w:rFonts w:hint="eastAsia"/>
        </w:rPr>
        <w:t>，能使虚拟化得到</w:t>
      </w:r>
      <w:r w:rsidR="00E061D2" w:rsidRPr="00492ABD">
        <w:rPr>
          <w:rFonts w:hint="eastAsia"/>
        </w:rPr>
        <w:t>更加</w:t>
      </w:r>
      <w:r w:rsidR="0021721E" w:rsidRPr="00492ABD">
        <w:rPr>
          <w:rFonts w:hint="eastAsia"/>
        </w:rPr>
        <w:t>全面的普及。</w:t>
      </w:r>
      <w:r w:rsidR="00DC1000" w:rsidRPr="00492ABD">
        <w:rPr>
          <w:rFonts w:hint="eastAsia"/>
        </w:rPr>
        <w:t>软件虚拟化的发展</w:t>
      </w:r>
      <w:r w:rsidR="0099690F">
        <w:rPr>
          <w:rFonts w:hint="eastAsia"/>
        </w:rPr>
        <w:t>将与传统的软件相互结合而发展形成不同的虚拟化分支，</w:t>
      </w:r>
      <w:r w:rsidR="004C3C96">
        <w:rPr>
          <w:rFonts w:hint="eastAsia"/>
        </w:rPr>
        <w:t>各个方向的虚拟化产品命名也会不一样</w:t>
      </w:r>
      <w:r w:rsidR="00790256">
        <w:rPr>
          <w:rFonts w:hint="eastAsia"/>
        </w:rPr>
        <w:t>，</w:t>
      </w:r>
      <w:r w:rsidR="0099690F">
        <w:rPr>
          <w:rFonts w:hint="eastAsia"/>
        </w:rPr>
        <w:t>如</w:t>
      </w:r>
      <w:r w:rsidR="0010200C">
        <w:rPr>
          <w:rFonts w:hint="eastAsia"/>
        </w:rPr>
        <w:t>虚拟化与云结合发展为</w:t>
      </w:r>
      <w:r w:rsidR="0099690F">
        <w:rPr>
          <w:rFonts w:hint="eastAsia"/>
        </w:rPr>
        <w:t>桌面虚拟化</w:t>
      </w:r>
      <w:r w:rsidR="0099690F" w:rsidRPr="00492ABD">
        <w:rPr>
          <w:rFonts w:hint="eastAsia"/>
        </w:rPr>
        <w:t xml:space="preserve"> </w:t>
      </w:r>
      <w:r w:rsidR="0099690F">
        <w:rPr>
          <w:rFonts w:hint="eastAsia"/>
        </w:rPr>
        <w:t>、</w:t>
      </w:r>
      <w:r w:rsidR="0010200C">
        <w:rPr>
          <w:rFonts w:hint="eastAsia"/>
        </w:rPr>
        <w:t>与系统架构平台服务结合发展为</w:t>
      </w:r>
      <w:r w:rsidR="0099690F">
        <w:rPr>
          <w:rFonts w:hint="eastAsia"/>
        </w:rPr>
        <w:t>平台虚拟化</w:t>
      </w:r>
      <w:r w:rsidR="00DC1000" w:rsidRPr="00492ABD">
        <w:rPr>
          <w:rFonts w:hint="eastAsia"/>
        </w:rPr>
        <w:t>、</w:t>
      </w:r>
      <w:r w:rsidR="0010200C">
        <w:rPr>
          <w:rFonts w:hint="eastAsia"/>
        </w:rPr>
        <w:t>与数据库服务结合发展为</w:t>
      </w:r>
      <w:r w:rsidR="00DC1000" w:rsidRPr="00492ABD">
        <w:rPr>
          <w:rFonts w:hint="eastAsia"/>
        </w:rPr>
        <w:t>数据库虚拟化</w:t>
      </w:r>
      <w:r w:rsidR="0010200C">
        <w:rPr>
          <w:rFonts w:hint="eastAsia"/>
        </w:rPr>
        <w:t>等等，类似还有</w:t>
      </w:r>
      <w:r w:rsidR="0099690F" w:rsidRPr="00492ABD">
        <w:rPr>
          <w:rFonts w:hint="eastAsia"/>
        </w:rPr>
        <w:t>应用程序虚拟化</w:t>
      </w:r>
      <w:r w:rsidR="0099690F">
        <w:rPr>
          <w:rFonts w:hint="eastAsia"/>
        </w:rPr>
        <w:t>、</w:t>
      </w:r>
      <w:r w:rsidR="0099690F" w:rsidRPr="00492ABD">
        <w:rPr>
          <w:rFonts w:hint="eastAsia"/>
        </w:rPr>
        <w:t>网络虚拟化</w:t>
      </w:r>
      <w:r w:rsidR="00DC1000" w:rsidRPr="00492ABD">
        <w:rPr>
          <w:rFonts w:hint="eastAsia"/>
        </w:rPr>
        <w:t>等</w:t>
      </w:r>
      <w:r w:rsidR="004C3C96">
        <w:rPr>
          <w:rFonts w:hint="eastAsia"/>
        </w:rPr>
        <w:t>虚拟化</w:t>
      </w:r>
      <w:r w:rsidR="00F81DFC">
        <w:rPr>
          <w:rFonts w:hint="eastAsia"/>
        </w:rPr>
        <w:t>发展</w:t>
      </w:r>
      <w:r w:rsidR="004C3C96">
        <w:rPr>
          <w:rFonts w:hint="eastAsia"/>
        </w:rPr>
        <w:t>方向</w:t>
      </w:r>
      <w:r w:rsidR="00E627D9">
        <w:rPr>
          <w:rFonts w:hint="eastAsia"/>
          <w:vertAlign w:val="superscript"/>
        </w:rPr>
        <w:t>[</w:t>
      </w:r>
      <w:r w:rsidR="00C24CD2">
        <w:rPr>
          <w:rFonts w:hint="eastAsia"/>
          <w:vertAlign w:val="superscript"/>
        </w:rPr>
        <w:t>50</w:t>
      </w:r>
      <w:r w:rsidR="00E627D9">
        <w:rPr>
          <w:rFonts w:hint="eastAsia"/>
          <w:vertAlign w:val="superscript"/>
        </w:rPr>
        <w:t>]</w:t>
      </w:r>
      <w:r w:rsidR="00CB19B2">
        <w:rPr>
          <w:rFonts w:hint="eastAsia"/>
        </w:rPr>
        <w:t>。随着</w:t>
      </w:r>
      <w:r w:rsidR="00DC1000" w:rsidRPr="00492ABD">
        <w:rPr>
          <w:rFonts w:hint="eastAsia"/>
        </w:rPr>
        <w:t>虚拟化技术</w:t>
      </w:r>
      <w:r w:rsidR="002E03F1">
        <w:rPr>
          <w:rFonts w:hint="eastAsia"/>
        </w:rPr>
        <w:t>发展，两个不同的虚拟化发</w:t>
      </w:r>
      <w:r w:rsidR="00CB19B2">
        <w:rPr>
          <w:rFonts w:hint="eastAsia"/>
        </w:rPr>
        <w:t>展最终会结合在一起形成系统化</w:t>
      </w:r>
      <w:r w:rsidR="00DC1000" w:rsidRPr="00492ABD">
        <w:rPr>
          <w:rFonts w:hint="eastAsia"/>
        </w:rPr>
        <w:t>、结构化</w:t>
      </w:r>
      <w:r w:rsidR="00CB19B2">
        <w:rPr>
          <w:rFonts w:hint="eastAsia"/>
        </w:rPr>
        <w:t>、组织化</w:t>
      </w:r>
      <w:r w:rsidR="00DC1000" w:rsidRPr="00492ABD">
        <w:rPr>
          <w:rFonts w:hint="eastAsia"/>
        </w:rPr>
        <w:t>的虚拟化技术</w:t>
      </w:r>
      <w:r w:rsidR="00CB19B2">
        <w:rPr>
          <w:rFonts w:hint="eastAsia"/>
        </w:rPr>
        <w:t>，这种技术或许会成未来计算机</w:t>
      </w:r>
      <w:r w:rsidR="00F52867">
        <w:rPr>
          <w:rFonts w:hint="eastAsia"/>
        </w:rPr>
        <w:t>底层最基本的</w:t>
      </w:r>
      <w:r w:rsidR="00CB19B2">
        <w:rPr>
          <w:rFonts w:hint="eastAsia"/>
        </w:rPr>
        <w:t>技术之一</w:t>
      </w:r>
      <w:r w:rsidR="00DC1000" w:rsidRPr="00492ABD">
        <w:rPr>
          <w:rFonts w:hint="eastAsia"/>
        </w:rPr>
        <w:t>。</w:t>
      </w:r>
      <w:r w:rsidR="006F796C" w:rsidRPr="00492ABD">
        <w:rPr>
          <w:rFonts w:hint="eastAsia"/>
        </w:rPr>
        <w:t xml:space="preserve"> </w:t>
      </w:r>
      <w:r w:rsidR="00204A26" w:rsidRPr="00492ABD">
        <w:rPr>
          <w:rFonts w:hint="eastAsia"/>
        </w:rPr>
        <w:t>虚拟化技术与云计算的结合，将会最大限度的充分利用现有的硬件资源，最大限度提升</w:t>
      </w:r>
      <w:r w:rsidR="00A6231E" w:rsidRPr="00492ABD">
        <w:rPr>
          <w:rFonts w:hint="eastAsia"/>
        </w:rPr>
        <w:t>效率，并节约成本。</w:t>
      </w:r>
    </w:p>
    <w:p w14:paraId="5D77AD66" w14:textId="77777777" w:rsidR="00001650" w:rsidRPr="00022108" w:rsidRDefault="00001650" w:rsidP="00022108">
      <w:pPr>
        <w:pStyle w:val="a1"/>
        <w:ind w:firstLine="480"/>
      </w:pPr>
    </w:p>
    <w:p w14:paraId="5343F96C" w14:textId="77777777" w:rsidR="00660AD1" w:rsidRPr="00C8748E" w:rsidRDefault="00660AD1" w:rsidP="00660AD1">
      <w:pPr>
        <w:pStyle w:val="a1"/>
        <w:ind w:firstLine="480"/>
        <w:rPr>
          <w:lang w:eastAsia="zh-TW"/>
        </w:rPr>
      </w:pPr>
    </w:p>
    <w:p w14:paraId="7FBEA189" w14:textId="77777777" w:rsidR="00BA335C" w:rsidRDefault="00BA335C" w:rsidP="00660AD1">
      <w:pPr>
        <w:pStyle w:val="a1"/>
        <w:ind w:firstLine="480"/>
        <w:sectPr w:rsidR="00BA335C" w:rsidSect="00DD763A">
          <w:headerReference w:type="even" r:id="rId78"/>
          <w:headerReference w:type="default" r:id="rId79"/>
          <w:footerReference w:type="even" r:id="rId80"/>
          <w:footerReference w:type="default" r:id="rId81"/>
          <w:endnotePr>
            <w:numFmt w:val="decimal"/>
          </w:endnotePr>
          <w:pgSz w:w="11906" w:h="16838" w:code="9"/>
          <w:pgMar w:top="2098" w:right="1758" w:bottom="2098" w:left="1758" w:header="1701" w:footer="1701" w:gutter="0"/>
          <w:cols w:space="425"/>
          <w:docGrid w:linePitch="360" w:charSpace="1861"/>
        </w:sectPr>
      </w:pPr>
      <w:bookmarkStart w:id="190" w:name="_Toc165262381"/>
      <w:bookmarkEnd w:id="190"/>
    </w:p>
    <w:p w14:paraId="71C47621" w14:textId="0D5B39A2" w:rsidR="00660AD1" w:rsidRPr="00BA335C" w:rsidRDefault="00660AD1" w:rsidP="00660AD1">
      <w:pPr>
        <w:pStyle w:val="a1"/>
        <w:ind w:firstLine="480"/>
        <w:sectPr w:rsidR="00660AD1" w:rsidRPr="00BA335C" w:rsidSect="00BA335C">
          <w:endnotePr>
            <w:numFmt w:val="decimal"/>
          </w:endnotePr>
          <w:type w:val="continuous"/>
          <w:pgSz w:w="11906" w:h="16838" w:code="9"/>
          <w:pgMar w:top="2098" w:right="1758" w:bottom="2098" w:left="1758" w:header="1701" w:footer="1701" w:gutter="0"/>
          <w:cols w:space="425"/>
          <w:docGrid w:linePitch="360" w:charSpace="1861"/>
        </w:sectPr>
      </w:pPr>
    </w:p>
    <w:p w14:paraId="18F4BE49" w14:textId="77777777" w:rsidR="00660AD1" w:rsidRDefault="00660AD1" w:rsidP="00AD5C45">
      <w:pPr>
        <w:pStyle w:val="1"/>
        <w:numPr>
          <w:ilvl w:val="0"/>
          <w:numId w:val="0"/>
        </w:numPr>
      </w:pPr>
      <w:bookmarkStart w:id="191" w:name="_Toc165262394"/>
      <w:bookmarkStart w:id="192" w:name="_Toc475743707"/>
      <w:bookmarkStart w:id="193" w:name="_Toc475806835"/>
      <w:r w:rsidRPr="00C8748E">
        <w:lastRenderedPageBreak/>
        <w:t>参考文献</w:t>
      </w:r>
      <w:bookmarkEnd w:id="191"/>
      <w:bookmarkEnd w:id="192"/>
      <w:bookmarkEnd w:id="193"/>
    </w:p>
    <w:p w14:paraId="038562CE" w14:textId="77777777" w:rsidR="00AC3C8F" w:rsidRDefault="00AC3C8F" w:rsidP="00AC3C8F">
      <w:pPr>
        <w:pStyle w:val="a1"/>
        <w:ind w:firstLineChars="0" w:firstLine="0"/>
        <w:jc w:val="left"/>
      </w:pPr>
      <w:r>
        <w:rPr>
          <w:rFonts w:hint="eastAsia"/>
        </w:rPr>
        <w:t>[1]</w:t>
      </w:r>
      <w:r>
        <w:rPr>
          <w:rFonts w:hint="eastAsia"/>
        </w:rPr>
        <w:t>华为科技有限公</w:t>
      </w:r>
      <w:r>
        <w:rPr>
          <w:rFonts w:hint="eastAsia"/>
        </w:rPr>
        <w:t>.FusionSphere 5.0</w:t>
      </w:r>
      <w:r>
        <w:rPr>
          <w:rFonts w:hint="eastAsia"/>
        </w:rPr>
        <w:t>虚拟化技术白皮书</w:t>
      </w:r>
      <w:r>
        <w:rPr>
          <w:rFonts w:hint="eastAsia"/>
        </w:rPr>
        <w:t>[R], 2014</w:t>
      </w:r>
    </w:p>
    <w:p w14:paraId="2F2C220C" w14:textId="77777777" w:rsidR="00AC3C8F" w:rsidRDefault="00AC3C8F" w:rsidP="00AC3C8F">
      <w:pPr>
        <w:pStyle w:val="a1"/>
        <w:ind w:firstLineChars="0" w:firstLine="0"/>
        <w:jc w:val="left"/>
      </w:pPr>
      <w:r>
        <w:rPr>
          <w:rFonts w:hint="eastAsia"/>
        </w:rPr>
        <w:t>[2]</w:t>
      </w:r>
      <w:r>
        <w:rPr>
          <w:rFonts w:hint="eastAsia"/>
        </w:rPr>
        <w:t>马璟</w:t>
      </w:r>
      <w:r>
        <w:rPr>
          <w:rFonts w:hint="eastAsia"/>
        </w:rPr>
        <w:t>.</w:t>
      </w:r>
      <w:r>
        <w:rPr>
          <w:rFonts w:hint="eastAsia"/>
        </w:rPr>
        <w:t>基于</w:t>
      </w:r>
      <w:r>
        <w:rPr>
          <w:rFonts w:hint="eastAsia"/>
        </w:rPr>
        <w:t>VMware</w:t>
      </w:r>
      <w:r>
        <w:rPr>
          <w:rFonts w:hint="eastAsia"/>
        </w:rPr>
        <w:t>技术的服务器虚拟化架构的研究与应用</w:t>
      </w:r>
      <w:r>
        <w:rPr>
          <w:rFonts w:hint="eastAsia"/>
        </w:rPr>
        <w:t>[D].</w:t>
      </w:r>
      <w:r>
        <w:rPr>
          <w:rFonts w:hint="eastAsia"/>
        </w:rPr>
        <w:t>硕士研究生</w:t>
      </w:r>
      <w:r>
        <w:rPr>
          <w:rFonts w:hint="eastAsia"/>
        </w:rPr>
        <w:t>,</w:t>
      </w:r>
      <w:r>
        <w:rPr>
          <w:rFonts w:hint="eastAsia"/>
        </w:rPr>
        <w:t>厦门大学</w:t>
      </w:r>
      <w:r>
        <w:rPr>
          <w:rFonts w:hint="eastAsia"/>
        </w:rPr>
        <w:t xml:space="preserve"> 2011 </w:t>
      </w:r>
    </w:p>
    <w:p w14:paraId="4B22FC74" w14:textId="085890E5" w:rsidR="00AC3C8F" w:rsidRDefault="00AC3C8F" w:rsidP="00AC3C8F">
      <w:pPr>
        <w:pStyle w:val="a1"/>
        <w:ind w:firstLineChars="0" w:firstLine="0"/>
        <w:jc w:val="left"/>
      </w:pPr>
      <w:r>
        <w:rPr>
          <w:rFonts w:hint="eastAsia"/>
        </w:rPr>
        <w:t>[3]Rangan K, Cooke A, Post J, Schindler N.The Cloud Wars: 100+billion at stake.Analyst The</w:t>
      </w:r>
      <w:r>
        <w:rPr>
          <w:rFonts w:hint="eastAsia"/>
        </w:rPr>
        <w:t>，</w:t>
      </w:r>
      <w:r w:rsidR="00AD5C45">
        <w:rPr>
          <w:rFonts w:hint="eastAsia"/>
        </w:rPr>
        <w:t>[</w:t>
      </w:r>
      <w:r w:rsidR="00AD5C45">
        <w:t>J</w:t>
      </w:r>
      <w:r w:rsidR="00AD5C45">
        <w:rPr>
          <w:rFonts w:hint="eastAsia"/>
        </w:rPr>
        <w:t>]</w:t>
      </w:r>
      <w:r w:rsidR="00AD5C45">
        <w:t>.</w:t>
      </w:r>
      <w:r>
        <w:rPr>
          <w:rFonts w:hint="eastAsia"/>
        </w:rPr>
        <w:t>No.May, 2008:1</w:t>
      </w:r>
      <w:r>
        <w:rPr>
          <w:rFonts w:hint="eastAsia"/>
        </w:rPr>
        <w:t>—</w:t>
      </w:r>
      <w:r>
        <w:rPr>
          <w:rFonts w:hint="eastAsia"/>
        </w:rPr>
        <w:t xml:space="preserve">90 </w:t>
      </w:r>
    </w:p>
    <w:p w14:paraId="183BBCAB" w14:textId="5510BCC7" w:rsidR="00AC3C8F" w:rsidRDefault="00AC3C8F" w:rsidP="00AC3C8F">
      <w:pPr>
        <w:pStyle w:val="a1"/>
        <w:ind w:firstLineChars="0" w:firstLine="0"/>
        <w:jc w:val="left"/>
      </w:pPr>
      <w:r>
        <w:t>[4]Siegele L.Let It Rise:A Special Report on Corporate IT</w:t>
      </w:r>
      <w:r w:rsidR="00AD5C45">
        <w:t>[J]</w:t>
      </w:r>
      <w:r>
        <w:t xml:space="preserve">.The Economist, No.October, 2008:1-14 </w:t>
      </w:r>
    </w:p>
    <w:p w14:paraId="46C1AD62" w14:textId="77777777" w:rsidR="00AC3C8F" w:rsidRDefault="00AC3C8F" w:rsidP="00AC3C8F">
      <w:pPr>
        <w:pStyle w:val="a1"/>
        <w:ind w:firstLineChars="0" w:firstLine="0"/>
        <w:jc w:val="left"/>
      </w:pPr>
      <w:r>
        <w:t>[5]R.P.Goldberg. Survey of Virtual Machine Research[J].IEEE Computer Magazine, 1974:34-45</w:t>
      </w:r>
    </w:p>
    <w:p w14:paraId="0F256A76" w14:textId="76A48E1B" w:rsidR="00AC3C8F" w:rsidRDefault="00AC3C8F" w:rsidP="00AC3C8F">
      <w:pPr>
        <w:pStyle w:val="a1"/>
        <w:ind w:firstLineChars="0" w:firstLine="0"/>
        <w:jc w:val="left"/>
      </w:pPr>
      <w:r>
        <w:t>[6]Nanda, S., Chiueh.T.A survey on virtualization technologies</w:t>
      </w:r>
      <w:r w:rsidR="00AD5C45">
        <w:rPr>
          <w:rFonts w:hint="eastAsia"/>
        </w:rPr>
        <w:t>[EB/OL]</w:t>
      </w:r>
      <w:r w:rsidR="00AD5C45">
        <w:t>.</w:t>
      </w:r>
      <w:r>
        <w:t xml:space="preserve"> 2005, http://www.ecsl.cs.sunysb.edu/tr/TR179.pdf</w:t>
      </w:r>
    </w:p>
    <w:p w14:paraId="2971ECE3" w14:textId="77777777" w:rsidR="00AC3C8F" w:rsidRDefault="00AC3C8F" w:rsidP="00AC3C8F">
      <w:pPr>
        <w:pStyle w:val="a1"/>
        <w:ind w:firstLineChars="0" w:firstLine="0"/>
        <w:jc w:val="left"/>
      </w:pPr>
      <w:r>
        <w:rPr>
          <w:rFonts w:hint="eastAsia"/>
        </w:rPr>
        <w:t>[7]</w:t>
      </w:r>
      <w:r>
        <w:rPr>
          <w:rFonts w:hint="eastAsia"/>
        </w:rPr>
        <w:t>李亚琼</w:t>
      </w:r>
      <w:r>
        <w:rPr>
          <w:rFonts w:hint="eastAsia"/>
        </w:rPr>
        <w:t>,</w:t>
      </w:r>
      <w:r>
        <w:rPr>
          <w:rFonts w:hint="eastAsia"/>
        </w:rPr>
        <w:t>宋莹</w:t>
      </w:r>
      <w:r>
        <w:rPr>
          <w:rFonts w:hint="eastAsia"/>
        </w:rPr>
        <w:t>,</w:t>
      </w:r>
      <w:r>
        <w:rPr>
          <w:rFonts w:hint="eastAsia"/>
        </w:rPr>
        <w:t>黄永兵</w:t>
      </w:r>
      <w:r>
        <w:rPr>
          <w:rFonts w:hint="eastAsia"/>
        </w:rPr>
        <w:t>.</w:t>
      </w:r>
      <w:r>
        <w:rPr>
          <w:rFonts w:hint="eastAsia"/>
        </w:rPr>
        <w:t>一种面向虚拟化云计算平台的内存优化技术</w:t>
      </w:r>
      <w:r>
        <w:rPr>
          <w:rFonts w:hint="eastAsia"/>
        </w:rPr>
        <w:t xml:space="preserve">[J] </w:t>
      </w:r>
      <w:r>
        <w:rPr>
          <w:rFonts w:hint="eastAsia"/>
        </w:rPr>
        <w:t>中国科学院</w:t>
      </w:r>
      <w:r>
        <w:rPr>
          <w:rFonts w:hint="eastAsia"/>
        </w:rPr>
        <w:t xml:space="preserve"> 100190.3724/SP.J.1016.2011.00684</w:t>
      </w:r>
    </w:p>
    <w:p w14:paraId="129986E7" w14:textId="0A3ECAD0" w:rsidR="00AC3C8F" w:rsidRDefault="00AC3C8F" w:rsidP="00AC3C8F">
      <w:pPr>
        <w:pStyle w:val="a1"/>
        <w:ind w:firstLineChars="0" w:firstLine="0"/>
        <w:jc w:val="left"/>
      </w:pPr>
      <w:r>
        <w:t>[8]Gerald J.Popek, Robert P.Goldberg, Formal requirements for virtualizable third generation architectures</w:t>
      </w:r>
      <w:r w:rsidR="00AD5C45">
        <w:t>[J]</w:t>
      </w:r>
      <w:r>
        <w:t>, Communications of the ACM, v.17 n.7, p.412-421, July 1974</w:t>
      </w:r>
    </w:p>
    <w:p w14:paraId="26D8F581" w14:textId="77777777" w:rsidR="00AC3C8F" w:rsidRDefault="00AC3C8F" w:rsidP="00AC3C8F">
      <w:pPr>
        <w:pStyle w:val="a1"/>
        <w:ind w:firstLineChars="0" w:firstLine="0"/>
        <w:jc w:val="left"/>
      </w:pPr>
      <w:r>
        <w:t>[9]Sean Capbell, Michael Jeronimo An Introduction to Virtualization[R] Intel Corporation 2006</w:t>
      </w:r>
    </w:p>
    <w:p w14:paraId="6C4F286F" w14:textId="77777777" w:rsidR="00AC3C8F" w:rsidRDefault="00AC3C8F" w:rsidP="00AC3C8F">
      <w:pPr>
        <w:pStyle w:val="a1"/>
        <w:ind w:firstLineChars="0" w:firstLine="0"/>
        <w:jc w:val="left"/>
      </w:pPr>
      <w:r>
        <w:t>[10]vmware white paper, virtualiztion Overview[R].vmware inc.2006</w:t>
      </w:r>
    </w:p>
    <w:p w14:paraId="33CF0A9C" w14:textId="47420EE4" w:rsidR="00AC3C8F" w:rsidRDefault="00AC3C8F" w:rsidP="00AC3C8F">
      <w:pPr>
        <w:pStyle w:val="a1"/>
        <w:ind w:firstLineChars="0" w:firstLine="0"/>
        <w:jc w:val="left"/>
      </w:pPr>
      <w:r>
        <w:t xml:space="preserve">[11]Morty Eisen.Introduction to Virtualization The Long Island Chapter of the IEEE Circuits and Systems (CAS) Society </w:t>
      </w:r>
      <w:r w:rsidR="00AD5C45">
        <w:t>[R],</w:t>
      </w:r>
      <w:r>
        <w:t>Apri l28th, 2011</w:t>
      </w:r>
    </w:p>
    <w:p w14:paraId="28D6C5E2" w14:textId="77777777" w:rsidR="00AC3C8F" w:rsidRDefault="00AC3C8F" w:rsidP="00AC3C8F">
      <w:pPr>
        <w:pStyle w:val="a1"/>
        <w:ind w:firstLineChars="0" w:firstLine="0"/>
        <w:jc w:val="left"/>
      </w:pPr>
      <w:r>
        <w:rPr>
          <w:rFonts w:hint="eastAsia"/>
        </w:rPr>
        <w:t>[12]</w:t>
      </w:r>
      <w:r>
        <w:rPr>
          <w:rFonts w:hint="eastAsia"/>
        </w:rPr>
        <w:t>陈昌峰</w:t>
      </w:r>
      <w:r>
        <w:rPr>
          <w:rFonts w:hint="eastAsia"/>
        </w:rPr>
        <w:t>.</w:t>
      </w:r>
      <w:r>
        <w:rPr>
          <w:rFonts w:hint="eastAsia"/>
        </w:rPr>
        <w:t>虚拟机服务器技术在网站建设中的应用</w:t>
      </w:r>
      <w:r>
        <w:rPr>
          <w:rFonts w:hint="eastAsia"/>
        </w:rPr>
        <w:t>[D].</w:t>
      </w:r>
      <w:r>
        <w:rPr>
          <w:rFonts w:hint="eastAsia"/>
        </w:rPr>
        <w:t>硕士研究生</w:t>
      </w:r>
      <w:r>
        <w:rPr>
          <w:rFonts w:hint="eastAsia"/>
        </w:rPr>
        <w:t>,</w:t>
      </w:r>
      <w:r>
        <w:rPr>
          <w:rFonts w:hint="eastAsia"/>
        </w:rPr>
        <w:t>复旦大学</w:t>
      </w:r>
      <w:r>
        <w:rPr>
          <w:rFonts w:hint="eastAsia"/>
        </w:rPr>
        <w:t xml:space="preserve"> 2012 TP393.092</w:t>
      </w:r>
    </w:p>
    <w:p w14:paraId="52724651" w14:textId="77777777" w:rsidR="00AC3C8F" w:rsidRDefault="00AC3C8F" w:rsidP="00AC3C8F">
      <w:pPr>
        <w:pStyle w:val="a1"/>
        <w:ind w:firstLineChars="0" w:firstLine="0"/>
        <w:jc w:val="left"/>
      </w:pPr>
      <w:r>
        <w:rPr>
          <w:rFonts w:hint="eastAsia"/>
        </w:rPr>
        <w:t>[13]</w:t>
      </w:r>
      <w:r>
        <w:rPr>
          <w:rFonts w:hint="eastAsia"/>
        </w:rPr>
        <w:t>黄峰</w:t>
      </w:r>
      <w:r>
        <w:rPr>
          <w:rFonts w:hint="eastAsia"/>
        </w:rPr>
        <w:t>.</w:t>
      </w:r>
      <w:r>
        <w:rPr>
          <w:rFonts w:hint="eastAsia"/>
        </w:rPr>
        <w:t>分布式虚拟运行环境的研究与实现</w:t>
      </w:r>
      <w:r>
        <w:rPr>
          <w:rFonts w:hint="eastAsia"/>
        </w:rPr>
        <w:t>[D].</w:t>
      </w:r>
      <w:r>
        <w:rPr>
          <w:rFonts w:hint="eastAsia"/>
        </w:rPr>
        <w:t>硕士研究生</w:t>
      </w:r>
      <w:r>
        <w:rPr>
          <w:rFonts w:hint="eastAsia"/>
        </w:rPr>
        <w:t>,</w:t>
      </w:r>
      <w:r>
        <w:rPr>
          <w:rFonts w:hint="eastAsia"/>
        </w:rPr>
        <w:t>国防科学技术大学</w:t>
      </w:r>
      <w:r>
        <w:rPr>
          <w:rFonts w:hint="eastAsia"/>
        </w:rPr>
        <w:t>.2007</w:t>
      </w:r>
    </w:p>
    <w:p w14:paraId="05007BC1" w14:textId="77777777" w:rsidR="00AC3C8F" w:rsidRDefault="00AC3C8F" w:rsidP="00AC3C8F">
      <w:pPr>
        <w:pStyle w:val="a1"/>
        <w:ind w:firstLineChars="0" w:firstLine="0"/>
        <w:jc w:val="left"/>
      </w:pPr>
      <w:r>
        <w:rPr>
          <w:rFonts w:hint="eastAsia"/>
        </w:rPr>
        <w:t>[14]</w:t>
      </w:r>
      <w:r>
        <w:rPr>
          <w:rFonts w:hint="eastAsia"/>
        </w:rPr>
        <w:t>李永</w:t>
      </w:r>
      <w:r>
        <w:rPr>
          <w:rFonts w:hint="eastAsia"/>
        </w:rPr>
        <w:t>.</w:t>
      </w:r>
      <w:r>
        <w:rPr>
          <w:rFonts w:hint="eastAsia"/>
        </w:rPr>
        <w:t>基于虚拟机动态迁移技术的分析和研究</w:t>
      </w:r>
      <w:r>
        <w:rPr>
          <w:rFonts w:hint="eastAsia"/>
        </w:rPr>
        <w:t>[D].</w:t>
      </w:r>
      <w:r>
        <w:rPr>
          <w:rFonts w:hint="eastAsia"/>
        </w:rPr>
        <w:t>硕士研究生</w:t>
      </w:r>
      <w:r>
        <w:rPr>
          <w:rFonts w:hint="eastAsia"/>
        </w:rPr>
        <w:t>,</w:t>
      </w:r>
      <w:r>
        <w:rPr>
          <w:rFonts w:hint="eastAsia"/>
        </w:rPr>
        <w:t>国防科学技术大学</w:t>
      </w:r>
      <w:r>
        <w:rPr>
          <w:rFonts w:hint="eastAsia"/>
        </w:rPr>
        <w:t xml:space="preserve"> 2007</w:t>
      </w:r>
    </w:p>
    <w:p w14:paraId="7E9844EB" w14:textId="77777777" w:rsidR="00AC3C8F" w:rsidRDefault="00AC3C8F" w:rsidP="00AC3C8F">
      <w:pPr>
        <w:pStyle w:val="a1"/>
        <w:ind w:firstLineChars="0" w:firstLine="0"/>
        <w:jc w:val="left"/>
      </w:pPr>
      <w:r>
        <w:rPr>
          <w:rFonts w:hint="eastAsia"/>
        </w:rPr>
        <w:t>[15]</w:t>
      </w:r>
      <w:r>
        <w:rPr>
          <w:rFonts w:hint="eastAsia"/>
        </w:rPr>
        <w:t>高小明</w:t>
      </w:r>
      <w:r>
        <w:rPr>
          <w:rFonts w:hint="eastAsia"/>
        </w:rPr>
        <w:t>.</w:t>
      </w:r>
      <w:r>
        <w:rPr>
          <w:rFonts w:hint="eastAsia"/>
        </w:rPr>
        <w:t>基于</w:t>
      </w:r>
      <w:r>
        <w:rPr>
          <w:rFonts w:hint="eastAsia"/>
        </w:rPr>
        <w:t>Intel VT</w:t>
      </w:r>
      <w:r>
        <w:rPr>
          <w:rFonts w:hint="eastAsia"/>
        </w:rPr>
        <w:t>硬件虚拟机内核研究与实现</w:t>
      </w:r>
      <w:r>
        <w:rPr>
          <w:rFonts w:hint="eastAsia"/>
        </w:rPr>
        <w:t>.</w:t>
      </w:r>
      <w:r>
        <w:rPr>
          <w:rFonts w:hint="eastAsia"/>
        </w:rPr>
        <w:t>电子科技大学</w:t>
      </w:r>
      <w:r>
        <w:rPr>
          <w:rFonts w:hint="eastAsia"/>
        </w:rPr>
        <w:t xml:space="preserve"> 2010</w:t>
      </w:r>
    </w:p>
    <w:p w14:paraId="3298F936" w14:textId="77777777" w:rsidR="00AC3C8F" w:rsidRDefault="00AC3C8F" w:rsidP="00AC3C8F">
      <w:pPr>
        <w:pStyle w:val="a1"/>
        <w:ind w:firstLineChars="0" w:firstLine="0"/>
        <w:jc w:val="left"/>
      </w:pPr>
      <w:r>
        <w:rPr>
          <w:rFonts w:hint="eastAsia"/>
        </w:rPr>
        <w:t>[16]</w:t>
      </w:r>
      <w:r>
        <w:rPr>
          <w:rFonts w:hint="eastAsia"/>
        </w:rPr>
        <w:t>杜旭生</w:t>
      </w:r>
      <w:r>
        <w:rPr>
          <w:rFonts w:hint="eastAsia"/>
        </w:rPr>
        <w:t>.</w:t>
      </w:r>
      <w:r>
        <w:rPr>
          <w:rFonts w:hint="eastAsia"/>
        </w:rPr>
        <w:t>目前服务器虚拟化技术应用的现状</w:t>
      </w:r>
      <w:r>
        <w:rPr>
          <w:rFonts w:hint="eastAsia"/>
        </w:rPr>
        <w:t>[EB/OL].2010-04-08  http://www.aixchina.net/Article/20265</w:t>
      </w:r>
    </w:p>
    <w:p w14:paraId="319D609D" w14:textId="77777777" w:rsidR="00AC3C8F" w:rsidRDefault="00AC3C8F" w:rsidP="00AC3C8F">
      <w:pPr>
        <w:pStyle w:val="a1"/>
        <w:ind w:firstLineChars="0" w:firstLine="0"/>
        <w:jc w:val="left"/>
      </w:pPr>
      <w:r>
        <w:rPr>
          <w:rFonts w:hint="eastAsia"/>
        </w:rPr>
        <w:t>[17]EricFeagler.</w:t>
      </w:r>
      <w:r>
        <w:rPr>
          <w:rFonts w:hint="eastAsia"/>
        </w:rPr>
        <w:t>微软虚拟化技术的独到之处</w:t>
      </w:r>
      <w:r>
        <w:rPr>
          <w:rFonts w:hint="eastAsia"/>
        </w:rPr>
        <w:t>[R].</w:t>
      </w:r>
      <w:r>
        <w:rPr>
          <w:rFonts w:hint="eastAsia"/>
        </w:rPr>
        <w:t>软大中华区服务器产品业务群</w:t>
      </w:r>
      <w:r>
        <w:rPr>
          <w:rFonts w:hint="eastAsia"/>
        </w:rPr>
        <w:t xml:space="preserve"> 2009</w:t>
      </w:r>
      <w:r>
        <w:rPr>
          <w:rFonts w:hint="eastAsia"/>
        </w:rPr>
        <w:t>年</w:t>
      </w:r>
    </w:p>
    <w:p w14:paraId="7D903242" w14:textId="649E6131" w:rsidR="00AC3C8F" w:rsidRDefault="00AC3C8F" w:rsidP="00AC3C8F">
      <w:pPr>
        <w:pStyle w:val="a1"/>
        <w:ind w:firstLineChars="0" w:firstLine="0"/>
        <w:jc w:val="left"/>
      </w:pPr>
      <w:r>
        <w:rPr>
          <w:rFonts w:hint="eastAsia"/>
        </w:rPr>
        <w:t>[18]</w:t>
      </w:r>
      <w:r>
        <w:rPr>
          <w:rFonts w:hint="eastAsia"/>
        </w:rPr>
        <w:t>王晓静</w:t>
      </w:r>
      <w:r>
        <w:rPr>
          <w:rFonts w:hint="eastAsia"/>
        </w:rPr>
        <w:t>.I/O</w:t>
      </w:r>
      <w:r>
        <w:rPr>
          <w:rFonts w:hint="eastAsia"/>
        </w:rPr>
        <w:t>虚拟化的性能隔离和优化</w:t>
      </w:r>
      <w:r>
        <w:rPr>
          <w:rFonts w:hint="eastAsia"/>
        </w:rPr>
        <w:t>[D].</w:t>
      </w:r>
      <w:r w:rsidR="0057370F">
        <w:rPr>
          <w:rFonts w:hint="eastAsia"/>
        </w:rPr>
        <w:t>博</w:t>
      </w:r>
      <w:r>
        <w:rPr>
          <w:rFonts w:hint="eastAsia"/>
        </w:rPr>
        <w:t>士研究生</w:t>
      </w:r>
      <w:r>
        <w:rPr>
          <w:rFonts w:hint="eastAsia"/>
        </w:rPr>
        <w:t>,</w:t>
      </w:r>
      <w:r>
        <w:rPr>
          <w:rFonts w:hint="eastAsia"/>
        </w:rPr>
        <w:t>华中科技大学</w:t>
      </w:r>
      <w:r>
        <w:rPr>
          <w:rFonts w:hint="eastAsia"/>
        </w:rPr>
        <w:t>.2012</w:t>
      </w:r>
    </w:p>
    <w:p w14:paraId="1FE51C45" w14:textId="77777777" w:rsidR="00AC3C8F" w:rsidRDefault="00AC3C8F" w:rsidP="00AC3C8F">
      <w:pPr>
        <w:pStyle w:val="a1"/>
        <w:ind w:firstLineChars="0" w:firstLine="0"/>
        <w:jc w:val="left"/>
      </w:pPr>
      <w:r>
        <w:rPr>
          <w:rFonts w:hint="eastAsia"/>
        </w:rPr>
        <w:t>[19]</w:t>
      </w:r>
      <w:r>
        <w:rPr>
          <w:rFonts w:hint="eastAsia"/>
        </w:rPr>
        <w:t>胡冷非</w:t>
      </w:r>
      <w:r>
        <w:rPr>
          <w:rFonts w:hint="eastAsia"/>
        </w:rPr>
        <w:t>.</w:t>
      </w:r>
      <w:r>
        <w:rPr>
          <w:rFonts w:hint="eastAsia"/>
        </w:rPr>
        <w:t>虚拟机</w:t>
      </w:r>
      <w:r>
        <w:rPr>
          <w:rFonts w:hint="eastAsia"/>
        </w:rPr>
        <w:t>Xen</w:t>
      </w:r>
      <w:r>
        <w:rPr>
          <w:rFonts w:hint="eastAsia"/>
        </w:rPr>
        <w:t>网络带宽分配的研究和改进</w:t>
      </w:r>
      <w:r>
        <w:rPr>
          <w:rFonts w:hint="eastAsia"/>
        </w:rPr>
        <w:t>[D].</w:t>
      </w:r>
      <w:r>
        <w:rPr>
          <w:rFonts w:hint="eastAsia"/>
        </w:rPr>
        <w:t>硕士研究生</w:t>
      </w:r>
      <w:r>
        <w:rPr>
          <w:rFonts w:hint="eastAsia"/>
        </w:rPr>
        <w:t>,</w:t>
      </w:r>
      <w:r>
        <w:rPr>
          <w:rFonts w:hint="eastAsia"/>
        </w:rPr>
        <w:t>上海交通大学</w:t>
      </w:r>
      <w:r>
        <w:rPr>
          <w:rFonts w:hint="eastAsia"/>
        </w:rPr>
        <w:t xml:space="preserve"> 2009</w:t>
      </w:r>
    </w:p>
    <w:p w14:paraId="337A3425" w14:textId="77777777" w:rsidR="00AC3C8F" w:rsidRDefault="00AC3C8F" w:rsidP="00AC3C8F">
      <w:pPr>
        <w:pStyle w:val="a1"/>
        <w:ind w:firstLineChars="0" w:firstLine="0"/>
        <w:jc w:val="left"/>
      </w:pPr>
      <w:r>
        <w:rPr>
          <w:rFonts w:hint="eastAsia"/>
        </w:rPr>
        <w:t>[20]</w:t>
      </w:r>
      <w:r>
        <w:rPr>
          <w:rFonts w:hint="eastAsia"/>
        </w:rPr>
        <w:t>邵文清</w:t>
      </w:r>
      <w:r>
        <w:rPr>
          <w:rFonts w:hint="eastAsia"/>
        </w:rPr>
        <w:t>.</w:t>
      </w:r>
      <w:r>
        <w:rPr>
          <w:rFonts w:hint="eastAsia"/>
        </w:rPr>
        <w:t>基于</w:t>
      </w:r>
      <w:r>
        <w:rPr>
          <w:rFonts w:hint="eastAsia"/>
        </w:rPr>
        <w:t>Xen</w:t>
      </w:r>
      <w:r>
        <w:rPr>
          <w:rFonts w:hint="eastAsia"/>
        </w:rPr>
        <w:t>的云管理平台下资源调度策略的研究与实现</w:t>
      </w:r>
      <w:r>
        <w:rPr>
          <w:rFonts w:hint="eastAsia"/>
        </w:rPr>
        <w:t>[D].</w:t>
      </w:r>
      <w:r>
        <w:rPr>
          <w:rFonts w:hint="eastAsia"/>
        </w:rPr>
        <w:t>硕士研究生</w:t>
      </w:r>
      <w:r>
        <w:rPr>
          <w:rFonts w:hint="eastAsia"/>
        </w:rPr>
        <w:t>,</w:t>
      </w:r>
      <w:r>
        <w:rPr>
          <w:rFonts w:hint="eastAsia"/>
        </w:rPr>
        <w:t>西安电子科技大学</w:t>
      </w:r>
      <w:r>
        <w:rPr>
          <w:rFonts w:hint="eastAsia"/>
        </w:rPr>
        <w:t xml:space="preserve"> 2012</w:t>
      </w:r>
    </w:p>
    <w:p w14:paraId="722F484E" w14:textId="77777777" w:rsidR="00AC3C8F" w:rsidRDefault="00AC3C8F" w:rsidP="00AC3C8F">
      <w:pPr>
        <w:pStyle w:val="a1"/>
        <w:ind w:firstLineChars="0" w:firstLine="0"/>
        <w:jc w:val="left"/>
      </w:pPr>
      <w:r>
        <w:rPr>
          <w:rFonts w:hint="eastAsia"/>
        </w:rPr>
        <w:t>[21]</w:t>
      </w:r>
      <w:r>
        <w:rPr>
          <w:rFonts w:hint="eastAsia"/>
        </w:rPr>
        <w:t>高清华</w:t>
      </w:r>
      <w:r>
        <w:rPr>
          <w:rFonts w:hint="eastAsia"/>
        </w:rPr>
        <w:t>.</w:t>
      </w:r>
      <w:r>
        <w:rPr>
          <w:rFonts w:hint="eastAsia"/>
        </w:rPr>
        <w:t>基于</w:t>
      </w:r>
      <w:r>
        <w:rPr>
          <w:rFonts w:hint="eastAsia"/>
        </w:rPr>
        <w:t>Intel VT</w:t>
      </w:r>
      <w:r>
        <w:rPr>
          <w:rFonts w:hint="eastAsia"/>
        </w:rPr>
        <w:t>技术的虚拟化性能研究</w:t>
      </w:r>
      <w:r>
        <w:rPr>
          <w:rFonts w:hint="eastAsia"/>
        </w:rPr>
        <w:t>[D].</w:t>
      </w:r>
      <w:r>
        <w:rPr>
          <w:rFonts w:hint="eastAsia"/>
        </w:rPr>
        <w:t>硕士研究生</w:t>
      </w:r>
      <w:r>
        <w:rPr>
          <w:rFonts w:hint="eastAsia"/>
        </w:rPr>
        <w:t>,</w:t>
      </w:r>
      <w:r>
        <w:rPr>
          <w:rFonts w:hint="eastAsia"/>
        </w:rPr>
        <w:t>浙江大学</w:t>
      </w:r>
      <w:r>
        <w:rPr>
          <w:rFonts w:hint="eastAsia"/>
        </w:rPr>
        <w:t xml:space="preserve"> 2008</w:t>
      </w:r>
      <w:r>
        <w:rPr>
          <w:rFonts w:hint="eastAsia"/>
        </w:rPr>
        <w:t>年</w:t>
      </w:r>
      <w:r>
        <w:rPr>
          <w:rFonts w:hint="eastAsia"/>
        </w:rPr>
        <w:t>5</w:t>
      </w:r>
      <w:r>
        <w:rPr>
          <w:rFonts w:hint="eastAsia"/>
        </w:rPr>
        <w:t>月</w:t>
      </w:r>
    </w:p>
    <w:p w14:paraId="1AF5C283" w14:textId="77777777" w:rsidR="00AC3C8F" w:rsidRDefault="00AC3C8F" w:rsidP="00AC3C8F">
      <w:pPr>
        <w:pStyle w:val="a1"/>
        <w:ind w:firstLineChars="0" w:firstLine="0"/>
        <w:jc w:val="left"/>
      </w:pPr>
      <w:r>
        <w:rPr>
          <w:rFonts w:hint="eastAsia"/>
        </w:rPr>
        <w:t>[22]</w:t>
      </w:r>
      <w:r>
        <w:rPr>
          <w:rFonts w:hint="eastAsia"/>
        </w:rPr>
        <w:t>虚拟化技术</w:t>
      </w:r>
      <w:r>
        <w:rPr>
          <w:rFonts w:hint="eastAsia"/>
        </w:rPr>
        <w:t>[EB/OL].[2012-11-23]https://zh.wikipedia.org/zh-cn/</w:t>
      </w:r>
      <w:r>
        <w:rPr>
          <w:rFonts w:hint="eastAsia"/>
        </w:rPr>
        <w:t>虚拟化</w:t>
      </w:r>
    </w:p>
    <w:p w14:paraId="6133DDE6" w14:textId="77777777" w:rsidR="00AC3C8F" w:rsidRDefault="00AC3C8F" w:rsidP="00AC3C8F">
      <w:pPr>
        <w:pStyle w:val="a1"/>
        <w:ind w:firstLineChars="0" w:firstLine="0"/>
        <w:jc w:val="left"/>
      </w:pPr>
      <w:r>
        <w:rPr>
          <w:rFonts w:hint="eastAsia"/>
        </w:rPr>
        <w:t>[23]</w:t>
      </w:r>
      <w:r>
        <w:rPr>
          <w:rFonts w:hint="eastAsia"/>
        </w:rPr>
        <w:t>李莼蒲</w:t>
      </w:r>
      <w:r>
        <w:rPr>
          <w:rFonts w:hint="eastAsia"/>
        </w:rPr>
        <w:t>.</w:t>
      </w:r>
      <w:r>
        <w:rPr>
          <w:rFonts w:hint="eastAsia"/>
        </w:rPr>
        <w:t>基于</w:t>
      </w:r>
      <w:r>
        <w:rPr>
          <w:rFonts w:hint="eastAsia"/>
        </w:rPr>
        <w:t>Intel VT</w:t>
      </w:r>
      <w:r>
        <w:rPr>
          <w:rFonts w:hint="eastAsia"/>
        </w:rPr>
        <w:t>技术的</w:t>
      </w:r>
      <w:r>
        <w:rPr>
          <w:rFonts w:hint="eastAsia"/>
        </w:rPr>
        <w:t>PC</w:t>
      </w:r>
      <w:r>
        <w:rPr>
          <w:rFonts w:hint="eastAsia"/>
        </w:rPr>
        <w:t>虚拟化平台研究与测试</w:t>
      </w:r>
      <w:r>
        <w:rPr>
          <w:rFonts w:hint="eastAsia"/>
        </w:rPr>
        <w:t>[D].</w:t>
      </w:r>
      <w:r>
        <w:rPr>
          <w:rFonts w:hint="eastAsia"/>
        </w:rPr>
        <w:t>硕士研究生</w:t>
      </w:r>
      <w:r>
        <w:rPr>
          <w:rFonts w:hint="eastAsia"/>
        </w:rPr>
        <w:t>,</w:t>
      </w:r>
      <w:r>
        <w:rPr>
          <w:rFonts w:hint="eastAsia"/>
        </w:rPr>
        <w:t>北京邮电大学</w:t>
      </w:r>
      <w:r>
        <w:rPr>
          <w:rFonts w:hint="eastAsia"/>
        </w:rPr>
        <w:t xml:space="preserve"> 2008</w:t>
      </w:r>
    </w:p>
    <w:p w14:paraId="1DD4B73E" w14:textId="77777777" w:rsidR="00AC3C8F" w:rsidRDefault="00AC3C8F" w:rsidP="00AC3C8F">
      <w:pPr>
        <w:pStyle w:val="a1"/>
        <w:ind w:firstLineChars="0" w:firstLine="0"/>
        <w:jc w:val="left"/>
      </w:pPr>
      <w:r>
        <w:rPr>
          <w:rFonts w:hint="eastAsia"/>
        </w:rPr>
        <w:t>[24]</w:t>
      </w:r>
      <w:r>
        <w:rPr>
          <w:rFonts w:hint="eastAsia"/>
        </w:rPr>
        <w:t>林昆</w:t>
      </w:r>
      <w:r>
        <w:rPr>
          <w:rFonts w:hint="eastAsia"/>
        </w:rPr>
        <w:t>.</w:t>
      </w:r>
      <w:r>
        <w:rPr>
          <w:rFonts w:hint="eastAsia"/>
        </w:rPr>
        <w:t>基于</w:t>
      </w:r>
      <w:r>
        <w:rPr>
          <w:rFonts w:hint="eastAsia"/>
        </w:rPr>
        <w:t>Intel VT-d</w:t>
      </w:r>
      <w:r>
        <w:rPr>
          <w:rFonts w:hint="eastAsia"/>
        </w:rPr>
        <w:t>技术的虚拟机安全隔离研究</w:t>
      </w:r>
      <w:r>
        <w:rPr>
          <w:rFonts w:hint="eastAsia"/>
        </w:rPr>
        <w:t>[D].</w:t>
      </w:r>
      <w:r>
        <w:rPr>
          <w:rFonts w:hint="eastAsia"/>
        </w:rPr>
        <w:t>硕士研究生</w:t>
      </w:r>
      <w:r>
        <w:rPr>
          <w:rFonts w:hint="eastAsia"/>
        </w:rPr>
        <w:t>,</w:t>
      </w:r>
      <w:r>
        <w:rPr>
          <w:rFonts w:hint="eastAsia"/>
        </w:rPr>
        <w:t>上海交通大学</w:t>
      </w:r>
      <w:r>
        <w:rPr>
          <w:rFonts w:hint="eastAsia"/>
        </w:rPr>
        <w:t xml:space="preserve"> 2011</w:t>
      </w:r>
    </w:p>
    <w:p w14:paraId="04869494" w14:textId="77777777" w:rsidR="00AC3C8F" w:rsidRDefault="00AC3C8F" w:rsidP="00AC3C8F">
      <w:pPr>
        <w:pStyle w:val="a1"/>
        <w:ind w:firstLineChars="0" w:firstLine="0"/>
        <w:jc w:val="left"/>
      </w:pPr>
      <w:r>
        <w:rPr>
          <w:rFonts w:hint="eastAsia"/>
        </w:rPr>
        <w:t>[25]</w:t>
      </w:r>
      <w:r>
        <w:rPr>
          <w:rFonts w:hint="eastAsia"/>
        </w:rPr>
        <w:t>杨柳青</w:t>
      </w:r>
      <w:r>
        <w:rPr>
          <w:rFonts w:hint="eastAsia"/>
        </w:rPr>
        <w:t>.</w:t>
      </w:r>
      <w:r>
        <w:rPr>
          <w:rFonts w:hint="eastAsia"/>
        </w:rPr>
        <w:t>硬件虚拟机</w:t>
      </w:r>
      <w:r>
        <w:rPr>
          <w:rFonts w:hint="eastAsia"/>
        </w:rPr>
        <w:t>Xen</w:t>
      </w:r>
      <w:r>
        <w:rPr>
          <w:rFonts w:hint="eastAsia"/>
        </w:rPr>
        <w:t>的研究和性能优化</w:t>
      </w:r>
      <w:r>
        <w:rPr>
          <w:rFonts w:hint="eastAsia"/>
        </w:rPr>
        <w:t>[D].</w:t>
      </w:r>
      <w:r>
        <w:rPr>
          <w:rFonts w:hint="eastAsia"/>
        </w:rPr>
        <w:t>硕士研究生</w:t>
      </w:r>
      <w:r>
        <w:rPr>
          <w:rFonts w:hint="eastAsia"/>
        </w:rPr>
        <w:t>,</w:t>
      </w:r>
      <w:r>
        <w:rPr>
          <w:rFonts w:hint="eastAsia"/>
        </w:rPr>
        <w:t>浙江大学</w:t>
      </w:r>
      <w:r>
        <w:rPr>
          <w:rFonts w:hint="eastAsia"/>
        </w:rPr>
        <w:t xml:space="preserve"> 2008</w:t>
      </w:r>
    </w:p>
    <w:p w14:paraId="39FE9715" w14:textId="77777777" w:rsidR="00AC3C8F" w:rsidRDefault="00AC3C8F" w:rsidP="00AC3C8F">
      <w:pPr>
        <w:pStyle w:val="a1"/>
        <w:ind w:firstLineChars="0" w:firstLine="0"/>
        <w:jc w:val="left"/>
      </w:pPr>
      <w:r>
        <w:rPr>
          <w:rFonts w:hint="eastAsia"/>
        </w:rPr>
        <w:t>[26]</w:t>
      </w:r>
      <w:r>
        <w:rPr>
          <w:rFonts w:hint="eastAsia"/>
        </w:rPr>
        <w:t>刘可超</w:t>
      </w:r>
      <w:r>
        <w:rPr>
          <w:rFonts w:hint="eastAsia"/>
        </w:rPr>
        <w:t>.</w:t>
      </w:r>
      <w:r>
        <w:rPr>
          <w:rFonts w:hint="eastAsia"/>
        </w:rPr>
        <w:t>基于</w:t>
      </w:r>
      <w:r>
        <w:rPr>
          <w:rFonts w:hint="eastAsia"/>
        </w:rPr>
        <w:t>Xen</w:t>
      </w:r>
      <w:r>
        <w:rPr>
          <w:rFonts w:hint="eastAsia"/>
        </w:rPr>
        <w:t>的虚拟存储系统的研究和改进</w:t>
      </w:r>
      <w:r>
        <w:rPr>
          <w:rFonts w:hint="eastAsia"/>
        </w:rPr>
        <w:t>[D].</w:t>
      </w:r>
      <w:r>
        <w:rPr>
          <w:rFonts w:hint="eastAsia"/>
        </w:rPr>
        <w:t>硕士研究生</w:t>
      </w:r>
      <w:r>
        <w:rPr>
          <w:rFonts w:hint="eastAsia"/>
        </w:rPr>
        <w:t>,</w:t>
      </w:r>
      <w:r>
        <w:rPr>
          <w:rFonts w:hint="eastAsia"/>
        </w:rPr>
        <w:t>上海交通大学</w:t>
      </w:r>
      <w:r>
        <w:rPr>
          <w:rFonts w:hint="eastAsia"/>
        </w:rPr>
        <w:t xml:space="preserve"> 2010</w:t>
      </w:r>
    </w:p>
    <w:p w14:paraId="76F6C5A3" w14:textId="77777777" w:rsidR="00AC3C8F" w:rsidRDefault="00AC3C8F" w:rsidP="00AC3C8F">
      <w:pPr>
        <w:pStyle w:val="a1"/>
        <w:ind w:firstLineChars="0" w:firstLine="0"/>
        <w:jc w:val="left"/>
      </w:pPr>
      <w:r>
        <w:rPr>
          <w:rFonts w:hint="eastAsia"/>
        </w:rPr>
        <w:t>[27]</w:t>
      </w:r>
      <w:r>
        <w:rPr>
          <w:rFonts w:hint="eastAsia"/>
        </w:rPr>
        <w:t>朱鸿伟</w:t>
      </w:r>
      <w:r>
        <w:rPr>
          <w:rFonts w:hint="eastAsia"/>
        </w:rPr>
        <w:t>.</w:t>
      </w:r>
      <w:r>
        <w:rPr>
          <w:rFonts w:hint="eastAsia"/>
        </w:rPr>
        <w:t>虚拟化安全关键技术研究</w:t>
      </w:r>
      <w:r>
        <w:rPr>
          <w:rFonts w:hint="eastAsia"/>
        </w:rPr>
        <w:t>[D].</w:t>
      </w:r>
      <w:r>
        <w:rPr>
          <w:rFonts w:hint="eastAsia"/>
        </w:rPr>
        <w:t>硕士研究生</w:t>
      </w:r>
      <w:r>
        <w:rPr>
          <w:rFonts w:hint="eastAsia"/>
        </w:rPr>
        <w:t>,</w:t>
      </w:r>
      <w:r>
        <w:rPr>
          <w:rFonts w:hint="eastAsia"/>
        </w:rPr>
        <w:t>浙江大学</w:t>
      </w:r>
      <w:r>
        <w:rPr>
          <w:rFonts w:hint="eastAsia"/>
        </w:rPr>
        <w:t xml:space="preserve"> 2008</w:t>
      </w:r>
    </w:p>
    <w:p w14:paraId="7408E337" w14:textId="77777777" w:rsidR="00AC3C8F" w:rsidRDefault="00AC3C8F" w:rsidP="00AC3C8F">
      <w:pPr>
        <w:pStyle w:val="a1"/>
        <w:ind w:firstLineChars="0" w:firstLine="0"/>
        <w:jc w:val="left"/>
      </w:pPr>
      <w:r>
        <w:rPr>
          <w:rFonts w:hint="eastAsia"/>
        </w:rPr>
        <w:t>[28]</w:t>
      </w:r>
      <w:r>
        <w:rPr>
          <w:rFonts w:hint="eastAsia"/>
        </w:rPr>
        <w:t>曹欣</w:t>
      </w:r>
      <w:r>
        <w:rPr>
          <w:rFonts w:hint="eastAsia"/>
        </w:rPr>
        <w:t>.</w:t>
      </w:r>
      <w:r>
        <w:rPr>
          <w:rFonts w:hint="eastAsia"/>
        </w:rPr>
        <w:t>半虚拟化技术分析与研究</w:t>
      </w:r>
      <w:r>
        <w:rPr>
          <w:rFonts w:hint="eastAsia"/>
        </w:rPr>
        <w:t>[D].</w:t>
      </w:r>
      <w:r>
        <w:rPr>
          <w:rFonts w:hint="eastAsia"/>
        </w:rPr>
        <w:t>硕士研究生</w:t>
      </w:r>
      <w:r>
        <w:rPr>
          <w:rFonts w:hint="eastAsia"/>
        </w:rPr>
        <w:t>,</w:t>
      </w:r>
      <w:r>
        <w:rPr>
          <w:rFonts w:hint="eastAsia"/>
        </w:rPr>
        <w:t>浙江大学</w:t>
      </w:r>
      <w:r>
        <w:rPr>
          <w:rFonts w:hint="eastAsia"/>
        </w:rPr>
        <w:t xml:space="preserve"> 2008</w:t>
      </w:r>
    </w:p>
    <w:p w14:paraId="1401AF7E" w14:textId="0C48A9FA" w:rsidR="00AC3C8F" w:rsidRDefault="00AC3C8F" w:rsidP="00AC3C8F">
      <w:pPr>
        <w:pStyle w:val="a1"/>
        <w:ind w:firstLineChars="0" w:firstLine="0"/>
        <w:jc w:val="left"/>
      </w:pPr>
      <w:r>
        <w:rPr>
          <w:rFonts w:hint="eastAsia"/>
        </w:rPr>
        <w:t>[29]</w:t>
      </w:r>
      <w:r w:rsidR="00AD5C45">
        <w:rPr>
          <w:rFonts w:hint="eastAsia"/>
        </w:rPr>
        <w:t>马喆</w:t>
      </w:r>
      <w:r w:rsidR="00AD5C45">
        <w:rPr>
          <w:rFonts w:hint="eastAsia"/>
        </w:rPr>
        <w:t>,</w:t>
      </w:r>
      <w:r w:rsidR="00AD5C45">
        <w:rPr>
          <w:rFonts w:hint="eastAsia"/>
        </w:rPr>
        <w:t>禹熹</w:t>
      </w:r>
      <w:r w:rsidR="00AD5C45">
        <w:rPr>
          <w:rFonts w:hint="eastAsia"/>
        </w:rPr>
        <w:t>,</w:t>
      </w:r>
      <w:r>
        <w:rPr>
          <w:rFonts w:hint="eastAsia"/>
        </w:rPr>
        <w:t>袁傲等</w:t>
      </w:r>
      <w:r>
        <w:rPr>
          <w:rFonts w:hint="eastAsia"/>
        </w:rPr>
        <w:t xml:space="preserve"> Xen</w:t>
      </w:r>
      <w:r>
        <w:rPr>
          <w:rFonts w:hint="eastAsia"/>
        </w:rPr>
        <w:t>安全机制探析</w:t>
      </w:r>
      <w:r>
        <w:rPr>
          <w:rFonts w:hint="eastAsia"/>
        </w:rPr>
        <w:t xml:space="preserve">[J] </w:t>
      </w:r>
      <w:r>
        <w:rPr>
          <w:rFonts w:hint="eastAsia"/>
        </w:rPr>
        <w:t>信息网络安全</w:t>
      </w:r>
      <w:r>
        <w:rPr>
          <w:rFonts w:hint="eastAsia"/>
        </w:rPr>
        <w:t xml:space="preserve"> 2011(11):31-35</w:t>
      </w:r>
    </w:p>
    <w:p w14:paraId="1FB627A7" w14:textId="77777777" w:rsidR="00AC3C8F" w:rsidRDefault="00AC3C8F" w:rsidP="00AC3C8F">
      <w:pPr>
        <w:pStyle w:val="a1"/>
        <w:ind w:firstLineChars="0" w:firstLine="0"/>
        <w:jc w:val="left"/>
      </w:pPr>
      <w:r>
        <w:t xml:space="preserve">[30]LeVasseur Joshua.Uhlig Volkmar.Chapman Matthewet al.Pre-virtualization:Slashing the cost of </w:t>
      </w:r>
      <w:r>
        <w:lastRenderedPageBreak/>
        <w:t>virtualization NICTA: Technical Report PA00520.2005</w:t>
      </w:r>
    </w:p>
    <w:p w14:paraId="2A1BF1F5" w14:textId="1DECE537" w:rsidR="00AC3C8F" w:rsidRDefault="00AC3C8F" w:rsidP="00AC3C8F">
      <w:pPr>
        <w:pStyle w:val="a1"/>
        <w:ind w:firstLineChars="0" w:firstLine="0"/>
        <w:jc w:val="left"/>
      </w:pPr>
      <w:r>
        <w:rPr>
          <w:rFonts w:hint="eastAsia"/>
        </w:rPr>
        <w:t>[31]</w:t>
      </w:r>
      <w:r>
        <w:rPr>
          <w:rFonts w:hint="eastAsia"/>
        </w:rPr>
        <w:t>温研</w:t>
      </w:r>
      <w:r>
        <w:rPr>
          <w:rFonts w:hint="eastAsia"/>
        </w:rPr>
        <w:t>.</w:t>
      </w:r>
      <w:r>
        <w:rPr>
          <w:rFonts w:hint="eastAsia"/>
        </w:rPr>
        <w:t>隔离运行环境关键技术研究</w:t>
      </w:r>
      <w:r w:rsidR="00ED11A2">
        <w:rPr>
          <w:rFonts w:hint="eastAsia"/>
        </w:rPr>
        <w:t>[D].</w:t>
      </w:r>
      <w:r w:rsidR="00ED11A2">
        <w:rPr>
          <w:rFonts w:hint="eastAsia"/>
        </w:rPr>
        <w:t>博</w:t>
      </w:r>
      <w:r>
        <w:rPr>
          <w:rFonts w:hint="eastAsia"/>
        </w:rPr>
        <w:t>士研究生</w:t>
      </w:r>
      <w:r>
        <w:rPr>
          <w:rFonts w:hint="eastAsia"/>
        </w:rPr>
        <w:t>,</w:t>
      </w:r>
      <w:r>
        <w:rPr>
          <w:rFonts w:hint="eastAsia"/>
        </w:rPr>
        <w:t>国防科学技术大学</w:t>
      </w:r>
      <w:r>
        <w:rPr>
          <w:rFonts w:hint="eastAsia"/>
        </w:rPr>
        <w:t xml:space="preserve"> 2008</w:t>
      </w:r>
    </w:p>
    <w:p w14:paraId="0D1E1801" w14:textId="77777777" w:rsidR="00AC3C8F" w:rsidRDefault="00AC3C8F" w:rsidP="00AC3C8F">
      <w:pPr>
        <w:pStyle w:val="a1"/>
        <w:ind w:firstLineChars="0" w:firstLine="0"/>
        <w:jc w:val="left"/>
      </w:pPr>
      <w:r>
        <w:rPr>
          <w:rFonts w:hint="eastAsia"/>
        </w:rPr>
        <w:t>[32]</w:t>
      </w:r>
      <w:r>
        <w:rPr>
          <w:rFonts w:hint="eastAsia"/>
        </w:rPr>
        <w:t>程霖</w:t>
      </w:r>
      <w:r>
        <w:rPr>
          <w:rFonts w:hint="eastAsia"/>
        </w:rPr>
        <w:t>.KVM</w:t>
      </w:r>
      <w:r>
        <w:rPr>
          <w:rFonts w:hint="eastAsia"/>
        </w:rPr>
        <w:t>虚拟机在线迁移性能优化的研究与实现</w:t>
      </w:r>
      <w:r>
        <w:rPr>
          <w:rFonts w:hint="eastAsia"/>
        </w:rPr>
        <w:t>[D].</w:t>
      </w:r>
      <w:r>
        <w:rPr>
          <w:rFonts w:hint="eastAsia"/>
        </w:rPr>
        <w:t>硕士研究生</w:t>
      </w:r>
      <w:r>
        <w:rPr>
          <w:rFonts w:hint="eastAsia"/>
        </w:rPr>
        <w:t>,</w:t>
      </w:r>
      <w:r>
        <w:rPr>
          <w:rFonts w:hint="eastAsia"/>
        </w:rPr>
        <w:t>华中科技大学</w:t>
      </w:r>
      <w:r>
        <w:rPr>
          <w:rFonts w:hint="eastAsia"/>
        </w:rPr>
        <w:t xml:space="preserve"> 2014</w:t>
      </w:r>
    </w:p>
    <w:p w14:paraId="568B833A" w14:textId="0BB5A50C" w:rsidR="00AC3C8F" w:rsidRDefault="00AC3C8F" w:rsidP="00AC3C8F">
      <w:pPr>
        <w:pStyle w:val="a1"/>
        <w:ind w:firstLineChars="0" w:firstLine="0"/>
        <w:jc w:val="left"/>
      </w:pPr>
      <w:r>
        <w:rPr>
          <w:rFonts w:hint="eastAsia"/>
        </w:rPr>
        <w:t>[33]</w:t>
      </w:r>
      <w:r>
        <w:rPr>
          <w:rFonts w:hint="eastAsia"/>
        </w:rPr>
        <w:t>叶可江</w:t>
      </w:r>
      <w:r>
        <w:rPr>
          <w:rFonts w:hint="eastAsia"/>
        </w:rPr>
        <w:t>.</w:t>
      </w:r>
      <w:r>
        <w:rPr>
          <w:rFonts w:hint="eastAsia"/>
        </w:rPr>
        <w:t>虚拟计算系统的性能和能耗管理方法研究</w:t>
      </w:r>
      <w:r>
        <w:rPr>
          <w:rFonts w:hint="eastAsia"/>
        </w:rPr>
        <w:t>[D].</w:t>
      </w:r>
      <w:r w:rsidR="005F05EF">
        <w:rPr>
          <w:rFonts w:hint="eastAsia"/>
        </w:rPr>
        <w:t>博</w:t>
      </w:r>
      <w:r>
        <w:rPr>
          <w:rFonts w:hint="eastAsia"/>
        </w:rPr>
        <w:t>士研究生</w:t>
      </w:r>
      <w:r>
        <w:rPr>
          <w:rFonts w:hint="eastAsia"/>
        </w:rPr>
        <w:t>,</w:t>
      </w:r>
      <w:r>
        <w:rPr>
          <w:rFonts w:hint="eastAsia"/>
        </w:rPr>
        <w:t>浙江大学</w:t>
      </w:r>
      <w:r>
        <w:rPr>
          <w:rFonts w:hint="eastAsia"/>
        </w:rPr>
        <w:t xml:space="preserve"> 2013</w:t>
      </w:r>
    </w:p>
    <w:p w14:paraId="41362FFF" w14:textId="27159654" w:rsidR="00AC3C8F" w:rsidRDefault="00AC3C8F" w:rsidP="00AC3C8F">
      <w:pPr>
        <w:pStyle w:val="a1"/>
        <w:ind w:firstLineChars="0" w:firstLine="0"/>
        <w:jc w:val="left"/>
      </w:pPr>
      <w:r>
        <w:rPr>
          <w:rFonts w:hint="eastAsia"/>
        </w:rPr>
        <w:t>[34]</w:t>
      </w:r>
      <w:r>
        <w:rPr>
          <w:rFonts w:hint="eastAsia"/>
        </w:rPr>
        <w:t>李传云</w:t>
      </w:r>
      <w:r>
        <w:rPr>
          <w:rFonts w:hint="eastAsia"/>
        </w:rPr>
        <w:t>.KVM</w:t>
      </w:r>
      <w:r>
        <w:rPr>
          <w:rFonts w:hint="eastAsia"/>
        </w:rPr>
        <w:t>虚拟机</w:t>
      </w:r>
      <w:r w:rsidR="005F05EF">
        <w:rPr>
          <w:rFonts w:hint="eastAsia"/>
        </w:rPr>
        <w:t>热</w:t>
      </w:r>
      <w:r>
        <w:rPr>
          <w:rFonts w:hint="eastAsia"/>
        </w:rPr>
        <w:t>迁移算法分析及优化</w:t>
      </w:r>
      <w:r w:rsidR="005F05EF">
        <w:rPr>
          <w:rFonts w:hint="eastAsia"/>
        </w:rPr>
        <w:t>[D</w:t>
      </w:r>
      <w:r>
        <w:rPr>
          <w:rFonts w:hint="eastAsia"/>
        </w:rPr>
        <w:t>].</w:t>
      </w:r>
      <w:r w:rsidR="005F05EF" w:rsidRPr="005F05EF">
        <w:rPr>
          <w:rFonts w:hint="eastAsia"/>
        </w:rPr>
        <w:t xml:space="preserve"> </w:t>
      </w:r>
      <w:r w:rsidR="005F05EF">
        <w:rPr>
          <w:rFonts w:hint="eastAsia"/>
        </w:rPr>
        <w:t>硕士研究生</w:t>
      </w:r>
      <w:r w:rsidR="005F05EF">
        <w:rPr>
          <w:rFonts w:hint="eastAsia"/>
        </w:rPr>
        <w:t>,</w:t>
      </w:r>
      <w:r>
        <w:rPr>
          <w:rFonts w:hint="eastAsia"/>
        </w:rPr>
        <w:t>浙江大学，</w:t>
      </w:r>
      <w:r>
        <w:rPr>
          <w:rFonts w:hint="eastAsia"/>
        </w:rPr>
        <w:t>2016.01.09</w:t>
      </w:r>
    </w:p>
    <w:p w14:paraId="56DC2101" w14:textId="77777777" w:rsidR="00AC3C8F" w:rsidRDefault="00AC3C8F" w:rsidP="00AC3C8F">
      <w:pPr>
        <w:pStyle w:val="a1"/>
        <w:ind w:firstLineChars="0" w:firstLine="0"/>
        <w:jc w:val="left"/>
      </w:pPr>
      <w:r>
        <w:rPr>
          <w:rFonts w:hint="eastAsia"/>
        </w:rPr>
        <w:t>[35]</w:t>
      </w:r>
      <w:r>
        <w:rPr>
          <w:rFonts w:hint="eastAsia"/>
        </w:rPr>
        <w:t>郭晋兵</w:t>
      </w:r>
      <w:r>
        <w:rPr>
          <w:rFonts w:hint="eastAsia"/>
        </w:rPr>
        <w:t>.</w:t>
      </w:r>
      <w:r>
        <w:rPr>
          <w:rFonts w:hint="eastAsia"/>
        </w:rPr>
        <w:t>吴超凤</w:t>
      </w:r>
      <w:r>
        <w:rPr>
          <w:rFonts w:hint="eastAsia"/>
        </w:rPr>
        <w:t>.</w:t>
      </w:r>
      <w:r>
        <w:rPr>
          <w:rFonts w:hint="eastAsia"/>
        </w:rPr>
        <w:t>虚拟机迁移技术漫谈</w:t>
      </w:r>
      <w:r>
        <w:rPr>
          <w:rFonts w:hint="eastAsia"/>
        </w:rPr>
        <w:t>[EB/OL] .[2010-09-09].http://www.ibm.com/developerworks/cn/linux/l-cn-mgrtVM1/</w:t>
      </w:r>
    </w:p>
    <w:p w14:paraId="55EAF542" w14:textId="77777777" w:rsidR="00AC3C8F" w:rsidRDefault="00AC3C8F" w:rsidP="00AC3C8F">
      <w:pPr>
        <w:pStyle w:val="a1"/>
        <w:ind w:firstLineChars="0" w:firstLine="0"/>
        <w:jc w:val="left"/>
      </w:pPr>
      <w:r>
        <w:rPr>
          <w:rFonts w:hint="eastAsia"/>
        </w:rPr>
        <w:t>[36]</w:t>
      </w:r>
      <w:r>
        <w:rPr>
          <w:rFonts w:hint="eastAsia"/>
        </w:rPr>
        <w:t>施杨斌</w:t>
      </w:r>
      <w:r>
        <w:rPr>
          <w:rFonts w:hint="eastAsia"/>
        </w:rPr>
        <w:t>.</w:t>
      </w:r>
      <w:r>
        <w:rPr>
          <w:rFonts w:hint="eastAsia"/>
        </w:rPr>
        <w:t>云计算环境下一种基于虚拟机动态迁移的负载均衡算法</w:t>
      </w:r>
      <w:r>
        <w:rPr>
          <w:rFonts w:hint="eastAsia"/>
        </w:rPr>
        <w:t>[D].</w:t>
      </w:r>
      <w:r>
        <w:rPr>
          <w:rFonts w:hint="eastAsia"/>
        </w:rPr>
        <w:t>硕士研究生</w:t>
      </w:r>
      <w:r>
        <w:rPr>
          <w:rFonts w:hint="eastAsia"/>
        </w:rPr>
        <w:t>,</w:t>
      </w:r>
      <w:r>
        <w:rPr>
          <w:rFonts w:hint="eastAsia"/>
        </w:rPr>
        <w:t>复旦大学</w:t>
      </w:r>
      <w:r>
        <w:rPr>
          <w:rFonts w:hint="eastAsia"/>
        </w:rPr>
        <w:t xml:space="preserve"> 2011</w:t>
      </w:r>
    </w:p>
    <w:p w14:paraId="31CFD346" w14:textId="77777777" w:rsidR="00AC3C8F" w:rsidRDefault="00AC3C8F" w:rsidP="00AC3C8F">
      <w:pPr>
        <w:pStyle w:val="a1"/>
        <w:ind w:firstLineChars="0" w:firstLine="0"/>
        <w:jc w:val="left"/>
      </w:pPr>
      <w:r>
        <w:rPr>
          <w:rFonts w:hint="eastAsia"/>
        </w:rPr>
        <w:t>[37]</w:t>
      </w:r>
      <w:r>
        <w:rPr>
          <w:rFonts w:hint="eastAsia"/>
        </w:rPr>
        <w:t>杨寒冰</w:t>
      </w:r>
      <w:r>
        <w:rPr>
          <w:rFonts w:hint="eastAsia"/>
        </w:rPr>
        <w:t>.</w:t>
      </w:r>
      <w:r>
        <w:rPr>
          <w:rFonts w:hint="eastAsia"/>
        </w:rPr>
        <w:t>虚拟机动态迁移技术的研究</w:t>
      </w:r>
      <w:r>
        <w:rPr>
          <w:rFonts w:hint="eastAsia"/>
        </w:rPr>
        <w:t>[D].</w:t>
      </w:r>
      <w:r>
        <w:rPr>
          <w:rFonts w:hint="eastAsia"/>
        </w:rPr>
        <w:t>硕士研究生</w:t>
      </w:r>
      <w:r>
        <w:rPr>
          <w:rFonts w:hint="eastAsia"/>
        </w:rPr>
        <w:t>,</w:t>
      </w:r>
      <w:r>
        <w:rPr>
          <w:rFonts w:hint="eastAsia"/>
        </w:rPr>
        <w:t>南京邮电大学</w:t>
      </w:r>
      <w:r>
        <w:rPr>
          <w:rFonts w:hint="eastAsia"/>
        </w:rPr>
        <w:t xml:space="preserve"> 2013</w:t>
      </w:r>
    </w:p>
    <w:p w14:paraId="0CE8E64C" w14:textId="77777777" w:rsidR="00AC3C8F" w:rsidRDefault="00AC3C8F" w:rsidP="00AC3C8F">
      <w:pPr>
        <w:pStyle w:val="a1"/>
        <w:ind w:firstLineChars="0" w:firstLine="0"/>
        <w:jc w:val="left"/>
      </w:pPr>
      <w:r>
        <w:rPr>
          <w:rFonts w:hint="eastAsia"/>
        </w:rPr>
        <w:t>[38]</w:t>
      </w:r>
      <w:r>
        <w:rPr>
          <w:rFonts w:hint="eastAsia"/>
        </w:rPr>
        <w:t>王仕象</w:t>
      </w:r>
      <w:r>
        <w:rPr>
          <w:rFonts w:hint="eastAsia"/>
        </w:rPr>
        <w:t>.</w:t>
      </w:r>
      <w:r>
        <w:rPr>
          <w:rFonts w:hint="eastAsia"/>
        </w:rPr>
        <w:t>关于虚拟机迁移技术的应用研究</w:t>
      </w:r>
      <w:r>
        <w:rPr>
          <w:rFonts w:hint="eastAsia"/>
        </w:rPr>
        <w:t>[J].</w:t>
      </w:r>
      <w:r>
        <w:rPr>
          <w:rFonts w:hint="eastAsia"/>
        </w:rPr>
        <w:t>科技传播</w:t>
      </w:r>
      <w:r>
        <w:rPr>
          <w:rFonts w:hint="eastAsia"/>
        </w:rPr>
        <w:t xml:space="preserve"> 2012(20):1</w:t>
      </w:r>
    </w:p>
    <w:p w14:paraId="5DD7981F" w14:textId="77777777" w:rsidR="00AC3C8F" w:rsidRDefault="00AC3C8F" w:rsidP="00AC3C8F">
      <w:pPr>
        <w:pStyle w:val="a1"/>
        <w:ind w:firstLineChars="0" w:firstLine="0"/>
        <w:jc w:val="left"/>
      </w:pPr>
      <w:r>
        <w:rPr>
          <w:rFonts w:hint="eastAsia"/>
        </w:rPr>
        <w:t>[39]</w:t>
      </w:r>
      <w:r>
        <w:rPr>
          <w:rFonts w:hint="eastAsia"/>
        </w:rPr>
        <w:t>杨寒冰</w:t>
      </w:r>
      <w:r>
        <w:rPr>
          <w:rFonts w:hint="eastAsia"/>
        </w:rPr>
        <w:t>.</w:t>
      </w:r>
      <w:r>
        <w:rPr>
          <w:rFonts w:hint="eastAsia"/>
        </w:rPr>
        <w:t>虚拟机动态迁移技术的研究</w:t>
      </w:r>
      <w:r>
        <w:rPr>
          <w:rFonts w:hint="eastAsia"/>
        </w:rPr>
        <w:t>[D].</w:t>
      </w:r>
      <w:r>
        <w:rPr>
          <w:rFonts w:hint="eastAsia"/>
        </w:rPr>
        <w:t>硕士研究生</w:t>
      </w:r>
      <w:r>
        <w:rPr>
          <w:rFonts w:hint="eastAsia"/>
        </w:rPr>
        <w:t>,</w:t>
      </w:r>
      <w:r>
        <w:rPr>
          <w:rFonts w:hint="eastAsia"/>
        </w:rPr>
        <w:t>南京邮电大学</w:t>
      </w:r>
      <w:r>
        <w:rPr>
          <w:rFonts w:hint="eastAsia"/>
        </w:rPr>
        <w:t xml:space="preserve"> 2013</w:t>
      </w:r>
    </w:p>
    <w:p w14:paraId="32F3C50A" w14:textId="77777777" w:rsidR="00AC3C8F" w:rsidRDefault="00AC3C8F" w:rsidP="00AC3C8F">
      <w:pPr>
        <w:pStyle w:val="a1"/>
        <w:ind w:firstLineChars="0" w:firstLine="0"/>
        <w:jc w:val="left"/>
      </w:pPr>
      <w:r>
        <w:rPr>
          <w:rFonts w:hint="eastAsia"/>
        </w:rPr>
        <w:t>[40]</w:t>
      </w:r>
      <w:r>
        <w:rPr>
          <w:rFonts w:hint="eastAsia"/>
        </w:rPr>
        <w:t>邹潇</w:t>
      </w:r>
      <w:r>
        <w:rPr>
          <w:rFonts w:hint="eastAsia"/>
        </w:rPr>
        <w:t>.</w:t>
      </w:r>
      <w:r>
        <w:rPr>
          <w:rFonts w:hint="eastAsia"/>
        </w:rPr>
        <w:t>基于脏页率预测的虚拟机动态迁移研究</w:t>
      </w:r>
      <w:r>
        <w:rPr>
          <w:rFonts w:hint="eastAsia"/>
        </w:rPr>
        <w:t>[D].</w:t>
      </w:r>
      <w:r>
        <w:rPr>
          <w:rFonts w:hint="eastAsia"/>
        </w:rPr>
        <w:t>硕士研究生</w:t>
      </w:r>
      <w:r>
        <w:rPr>
          <w:rFonts w:hint="eastAsia"/>
        </w:rPr>
        <w:t>,</w:t>
      </w:r>
      <w:r>
        <w:rPr>
          <w:rFonts w:hint="eastAsia"/>
        </w:rPr>
        <w:t>上海交通大学</w:t>
      </w:r>
      <w:r>
        <w:rPr>
          <w:rFonts w:hint="eastAsia"/>
        </w:rPr>
        <w:t xml:space="preserve"> 2012</w:t>
      </w:r>
    </w:p>
    <w:p w14:paraId="4CDADA10" w14:textId="77777777" w:rsidR="00AC3C8F" w:rsidRDefault="00AC3C8F" w:rsidP="00AC3C8F">
      <w:pPr>
        <w:pStyle w:val="a1"/>
        <w:ind w:firstLineChars="0" w:firstLine="0"/>
        <w:jc w:val="left"/>
      </w:pPr>
      <w:r>
        <w:rPr>
          <w:rFonts w:hint="eastAsia"/>
        </w:rPr>
        <w:t>[41]</w:t>
      </w:r>
      <w:r>
        <w:rPr>
          <w:rFonts w:hint="eastAsia"/>
        </w:rPr>
        <w:t>吴官林</w:t>
      </w:r>
      <w:r>
        <w:rPr>
          <w:rFonts w:hint="eastAsia"/>
        </w:rPr>
        <w:t>.</w:t>
      </w:r>
      <w:r>
        <w:rPr>
          <w:rFonts w:hint="eastAsia"/>
        </w:rPr>
        <w:t>高可用性虚拟化管理中心的设计与实现</w:t>
      </w:r>
      <w:r>
        <w:rPr>
          <w:rFonts w:hint="eastAsia"/>
        </w:rPr>
        <w:t>[D].</w:t>
      </w:r>
      <w:r>
        <w:rPr>
          <w:rFonts w:hint="eastAsia"/>
        </w:rPr>
        <w:t>硕士研究生</w:t>
      </w:r>
      <w:r>
        <w:rPr>
          <w:rFonts w:hint="eastAsia"/>
        </w:rPr>
        <w:t>,</w:t>
      </w:r>
      <w:r>
        <w:rPr>
          <w:rFonts w:hint="eastAsia"/>
        </w:rPr>
        <w:t>西安电子科技大学</w:t>
      </w:r>
      <w:r>
        <w:rPr>
          <w:rFonts w:hint="eastAsia"/>
        </w:rPr>
        <w:t xml:space="preserve"> 2011</w:t>
      </w:r>
    </w:p>
    <w:p w14:paraId="02EC71F5" w14:textId="77777777" w:rsidR="00AC3C8F" w:rsidRDefault="00AC3C8F" w:rsidP="00AC3C8F">
      <w:pPr>
        <w:pStyle w:val="a1"/>
        <w:ind w:firstLineChars="0" w:firstLine="0"/>
        <w:jc w:val="left"/>
      </w:pPr>
      <w:r>
        <w:rPr>
          <w:rFonts w:hint="eastAsia"/>
        </w:rPr>
        <w:t>[42]</w:t>
      </w:r>
      <w:r>
        <w:rPr>
          <w:rFonts w:hint="eastAsia"/>
        </w:rPr>
        <w:t>李雨桐</w:t>
      </w:r>
      <w:r>
        <w:rPr>
          <w:rFonts w:hint="eastAsia"/>
        </w:rPr>
        <w:t>.</w:t>
      </w:r>
      <w:r>
        <w:rPr>
          <w:rFonts w:hint="eastAsia"/>
        </w:rPr>
        <w:t>高可用性虚拟化管理框架的研究与实现</w:t>
      </w:r>
      <w:r>
        <w:rPr>
          <w:rFonts w:hint="eastAsia"/>
        </w:rPr>
        <w:t>[D].</w:t>
      </w:r>
      <w:r>
        <w:rPr>
          <w:rFonts w:hint="eastAsia"/>
        </w:rPr>
        <w:t>硕士研究生</w:t>
      </w:r>
      <w:r>
        <w:rPr>
          <w:rFonts w:hint="eastAsia"/>
        </w:rPr>
        <w:t>,</w:t>
      </w:r>
      <w:r>
        <w:rPr>
          <w:rFonts w:hint="eastAsia"/>
        </w:rPr>
        <w:t>东北大学</w:t>
      </w:r>
      <w:r>
        <w:rPr>
          <w:rFonts w:hint="eastAsia"/>
        </w:rPr>
        <w:t xml:space="preserve"> 2013</w:t>
      </w:r>
    </w:p>
    <w:p w14:paraId="43DC64D3" w14:textId="77777777" w:rsidR="00AC3C8F" w:rsidRDefault="00AC3C8F" w:rsidP="00AC3C8F">
      <w:pPr>
        <w:pStyle w:val="a1"/>
        <w:ind w:firstLineChars="0" w:firstLine="0"/>
        <w:jc w:val="left"/>
      </w:pPr>
      <w:r>
        <w:rPr>
          <w:rFonts w:hint="eastAsia"/>
        </w:rPr>
        <w:t>[43]</w:t>
      </w:r>
      <w:r>
        <w:rPr>
          <w:rFonts w:hint="eastAsia"/>
        </w:rPr>
        <w:t>冉彬作</w:t>
      </w:r>
      <w:r>
        <w:rPr>
          <w:rFonts w:hint="eastAsia"/>
        </w:rPr>
        <w:t>.</w:t>
      </w:r>
      <w:r>
        <w:rPr>
          <w:rFonts w:hint="eastAsia"/>
        </w:rPr>
        <w:t>轻量级目录访问协议（</w:t>
      </w:r>
      <w:r>
        <w:rPr>
          <w:rFonts w:hint="eastAsia"/>
        </w:rPr>
        <w:t>LDAP</w:t>
      </w:r>
      <w:r>
        <w:rPr>
          <w:rFonts w:hint="eastAsia"/>
        </w:rPr>
        <w:t>）在大学资源计划（</w:t>
      </w:r>
      <w:r>
        <w:rPr>
          <w:rFonts w:hint="eastAsia"/>
        </w:rPr>
        <w:t>URP</w:t>
      </w:r>
      <w:r>
        <w:rPr>
          <w:rFonts w:hint="eastAsia"/>
        </w:rPr>
        <w:t>）中的应用</w:t>
      </w:r>
      <w:r>
        <w:rPr>
          <w:rFonts w:hint="eastAsia"/>
        </w:rPr>
        <w:t>[D].</w:t>
      </w:r>
      <w:r>
        <w:rPr>
          <w:rFonts w:hint="eastAsia"/>
        </w:rPr>
        <w:t>硕士研究生</w:t>
      </w:r>
      <w:r>
        <w:rPr>
          <w:rFonts w:hint="eastAsia"/>
        </w:rPr>
        <w:t>,</w:t>
      </w:r>
      <w:r>
        <w:rPr>
          <w:rFonts w:hint="eastAsia"/>
        </w:rPr>
        <w:t>重庆大学</w:t>
      </w:r>
      <w:r>
        <w:rPr>
          <w:rFonts w:hint="eastAsia"/>
        </w:rPr>
        <w:t xml:space="preserve"> 2005</w:t>
      </w:r>
    </w:p>
    <w:p w14:paraId="7914BB8F" w14:textId="77777777" w:rsidR="00AC3C8F" w:rsidRDefault="00AC3C8F" w:rsidP="00AC3C8F">
      <w:pPr>
        <w:pStyle w:val="a1"/>
        <w:ind w:firstLineChars="0" w:firstLine="0"/>
        <w:jc w:val="left"/>
      </w:pPr>
      <w:r>
        <w:rPr>
          <w:rFonts w:hint="eastAsia"/>
        </w:rPr>
        <w:t>[44]</w:t>
      </w:r>
      <w:r>
        <w:rPr>
          <w:rFonts w:hint="eastAsia"/>
        </w:rPr>
        <w:t>陈洪涛</w:t>
      </w:r>
      <w:r>
        <w:rPr>
          <w:rFonts w:hint="eastAsia"/>
        </w:rPr>
        <w:t>,</w:t>
      </w:r>
      <w:r>
        <w:rPr>
          <w:rFonts w:hint="eastAsia"/>
        </w:rPr>
        <w:t>齐鸣</w:t>
      </w:r>
      <w:r>
        <w:rPr>
          <w:rFonts w:hint="eastAsia"/>
        </w:rPr>
        <w:t>,</w:t>
      </w:r>
      <w:r>
        <w:rPr>
          <w:rFonts w:hint="eastAsia"/>
        </w:rPr>
        <w:t>唐屹</w:t>
      </w:r>
      <w:r>
        <w:rPr>
          <w:rFonts w:hint="eastAsia"/>
        </w:rPr>
        <w:t>,</w:t>
      </w:r>
      <w:r>
        <w:rPr>
          <w:rFonts w:hint="eastAsia"/>
        </w:rPr>
        <w:t>丁建立</w:t>
      </w:r>
      <w:r>
        <w:rPr>
          <w:rFonts w:hint="eastAsia"/>
        </w:rPr>
        <w:t>.</w:t>
      </w:r>
      <w:r>
        <w:rPr>
          <w:rFonts w:hint="eastAsia"/>
        </w:rPr>
        <w:t>基于</w:t>
      </w:r>
      <w:r>
        <w:rPr>
          <w:rFonts w:hint="eastAsia"/>
        </w:rPr>
        <w:t>LDAP</w:t>
      </w:r>
      <w:r>
        <w:rPr>
          <w:rFonts w:hint="eastAsia"/>
        </w:rPr>
        <w:t>的空管用户目录服务系统构建</w:t>
      </w:r>
      <w:r>
        <w:rPr>
          <w:rFonts w:hint="eastAsia"/>
        </w:rPr>
        <w:t xml:space="preserve">[J] </w:t>
      </w:r>
      <w:r>
        <w:rPr>
          <w:rFonts w:hint="eastAsia"/>
        </w:rPr>
        <w:t>计算机工程与设计</w:t>
      </w:r>
      <w:r>
        <w:rPr>
          <w:rFonts w:hint="eastAsia"/>
        </w:rPr>
        <w:t xml:space="preserve"> 2010(19):4205</w:t>
      </w:r>
      <w:r>
        <w:rPr>
          <w:rFonts w:hint="eastAsia"/>
        </w:rPr>
        <w:t>—</w:t>
      </w:r>
      <w:r>
        <w:rPr>
          <w:rFonts w:hint="eastAsia"/>
        </w:rPr>
        <w:t>4208</w:t>
      </w:r>
    </w:p>
    <w:p w14:paraId="2B6C43AD" w14:textId="77777777" w:rsidR="00AC3C8F" w:rsidRDefault="00AC3C8F" w:rsidP="00AC3C8F">
      <w:pPr>
        <w:pStyle w:val="a1"/>
        <w:ind w:firstLineChars="0" w:firstLine="0"/>
        <w:jc w:val="left"/>
      </w:pPr>
      <w:r>
        <w:rPr>
          <w:rFonts w:hint="eastAsia"/>
        </w:rPr>
        <w:t>[45]</w:t>
      </w:r>
      <w:r>
        <w:rPr>
          <w:rFonts w:hint="eastAsia"/>
        </w:rPr>
        <w:t>陈跃武</w:t>
      </w:r>
      <w:r>
        <w:rPr>
          <w:rFonts w:hint="eastAsia"/>
        </w:rPr>
        <w:t>.</w:t>
      </w:r>
      <w:r>
        <w:rPr>
          <w:rFonts w:hint="eastAsia"/>
        </w:rPr>
        <w:t>万晓冬</w:t>
      </w:r>
      <w:r>
        <w:rPr>
          <w:rFonts w:hint="eastAsia"/>
        </w:rPr>
        <w:t>.LDAP</w:t>
      </w:r>
      <w:r>
        <w:rPr>
          <w:rFonts w:hint="eastAsia"/>
        </w:rPr>
        <w:t>在仿真资源数据网格中的应用研究</w:t>
      </w:r>
      <w:r>
        <w:rPr>
          <w:rFonts w:hint="eastAsia"/>
        </w:rPr>
        <w:t xml:space="preserve">[J] </w:t>
      </w:r>
      <w:r>
        <w:rPr>
          <w:rFonts w:hint="eastAsia"/>
        </w:rPr>
        <w:t>计算机仿真</w:t>
      </w:r>
      <w:r>
        <w:rPr>
          <w:rFonts w:hint="eastAsia"/>
        </w:rPr>
        <w:t xml:space="preserve"> 2007(10):119</w:t>
      </w:r>
      <w:r>
        <w:rPr>
          <w:rFonts w:hint="eastAsia"/>
        </w:rPr>
        <w:t>—</w:t>
      </w:r>
      <w:r>
        <w:rPr>
          <w:rFonts w:hint="eastAsia"/>
        </w:rPr>
        <w:t>122</w:t>
      </w:r>
    </w:p>
    <w:p w14:paraId="736D1EE2" w14:textId="77777777" w:rsidR="00AC3C8F" w:rsidRDefault="00AC3C8F" w:rsidP="00AC3C8F">
      <w:pPr>
        <w:pStyle w:val="a1"/>
        <w:ind w:firstLineChars="0" w:firstLine="0"/>
        <w:jc w:val="left"/>
      </w:pPr>
      <w:r>
        <w:rPr>
          <w:rFonts w:hint="eastAsia"/>
        </w:rPr>
        <w:t>[46]</w:t>
      </w:r>
      <w:r>
        <w:rPr>
          <w:rFonts w:hint="eastAsia"/>
        </w:rPr>
        <w:t>朱建</w:t>
      </w:r>
      <w:r>
        <w:rPr>
          <w:rFonts w:hint="eastAsia"/>
        </w:rPr>
        <w:t>,</w:t>
      </w:r>
      <w:r>
        <w:rPr>
          <w:rFonts w:hint="eastAsia"/>
        </w:rPr>
        <w:t>周爱霞</w:t>
      </w:r>
      <w:r>
        <w:rPr>
          <w:rFonts w:hint="eastAsia"/>
        </w:rPr>
        <w:t>,</w:t>
      </w:r>
      <w:r>
        <w:rPr>
          <w:rFonts w:hint="eastAsia"/>
        </w:rPr>
        <w:t>卢晨晨</w:t>
      </w:r>
      <w:r>
        <w:rPr>
          <w:rFonts w:hint="eastAsia"/>
        </w:rPr>
        <w:t>,</w:t>
      </w:r>
      <w:r>
        <w:rPr>
          <w:rFonts w:hint="eastAsia"/>
        </w:rPr>
        <w:t>罗炜</w:t>
      </w:r>
      <w:r>
        <w:rPr>
          <w:rFonts w:hint="eastAsia"/>
        </w:rPr>
        <w:t>,</w:t>
      </w:r>
      <w:r>
        <w:rPr>
          <w:rFonts w:hint="eastAsia"/>
        </w:rPr>
        <w:t>沈晔</w:t>
      </w:r>
      <w:r>
        <w:rPr>
          <w:rFonts w:hint="eastAsia"/>
        </w:rPr>
        <w:t>.</w:t>
      </w:r>
      <w:r>
        <w:rPr>
          <w:rFonts w:hint="eastAsia"/>
        </w:rPr>
        <w:t>基于目录服务的语义</w:t>
      </w:r>
      <w:r>
        <w:rPr>
          <w:rFonts w:hint="eastAsia"/>
        </w:rPr>
        <w:t>Web Service</w:t>
      </w:r>
      <w:r>
        <w:rPr>
          <w:rFonts w:hint="eastAsia"/>
        </w:rPr>
        <w:t>共享技术</w:t>
      </w:r>
      <w:r>
        <w:rPr>
          <w:rFonts w:hint="eastAsia"/>
        </w:rPr>
        <w:t xml:space="preserve">[J] </w:t>
      </w:r>
      <w:r>
        <w:rPr>
          <w:rFonts w:hint="eastAsia"/>
        </w:rPr>
        <w:t>江南大学学报（自然科学版）</w:t>
      </w:r>
      <w:r>
        <w:rPr>
          <w:rFonts w:hint="eastAsia"/>
        </w:rPr>
        <w:t>2013(1):50</w:t>
      </w:r>
      <w:r>
        <w:rPr>
          <w:rFonts w:hint="eastAsia"/>
        </w:rPr>
        <w:t>—</w:t>
      </w:r>
      <w:r>
        <w:rPr>
          <w:rFonts w:hint="eastAsia"/>
        </w:rPr>
        <w:t>53</w:t>
      </w:r>
    </w:p>
    <w:p w14:paraId="3C46B88A" w14:textId="77777777" w:rsidR="00AC3C8F" w:rsidRDefault="00AC3C8F" w:rsidP="00AC3C8F">
      <w:pPr>
        <w:pStyle w:val="a1"/>
        <w:ind w:firstLineChars="0" w:firstLine="0"/>
        <w:jc w:val="left"/>
      </w:pPr>
      <w:r>
        <w:rPr>
          <w:rFonts w:hint="eastAsia"/>
        </w:rPr>
        <w:t>[47]</w:t>
      </w:r>
      <w:r>
        <w:rPr>
          <w:rFonts w:hint="eastAsia"/>
        </w:rPr>
        <w:t>孙骏</w:t>
      </w:r>
      <w:r>
        <w:rPr>
          <w:rFonts w:hint="eastAsia"/>
        </w:rPr>
        <w:t>.</w:t>
      </w:r>
      <w:r>
        <w:rPr>
          <w:rFonts w:hint="eastAsia"/>
        </w:rPr>
        <w:t>面向登录管理的企业安全认证集成</w:t>
      </w:r>
      <w:r>
        <w:rPr>
          <w:rFonts w:hint="eastAsia"/>
        </w:rPr>
        <w:t>[D].</w:t>
      </w:r>
      <w:r>
        <w:rPr>
          <w:rFonts w:hint="eastAsia"/>
        </w:rPr>
        <w:t>硕士研究生</w:t>
      </w:r>
      <w:r>
        <w:rPr>
          <w:rFonts w:hint="eastAsia"/>
        </w:rPr>
        <w:t>,</w:t>
      </w:r>
      <w:r>
        <w:rPr>
          <w:rFonts w:hint="eastAsia"/>
        </w:rPr>
        <w:t>复旦大学</w:t>
      </w:r>
      <w:r>
        <w:rPr>
          <w:rFonts w:hint="eastAsia"/>
        </w:rPr>
        <w:t xml:space="preserve"> 2006</w:t>
      </w:r>
    </w:p>
    <w:p w14:paraId="00226A77" w14:textId="77777777" w:rsidR="00AC3C8F" w:rsidRDefault="00AC3C8F" w:rsidP="00AC3C8F">
      <w:pPr>
        <w:pStyle w:val="a1"/>
        <w:ind w:firstLineChars="0" w:firstLine="0"/>
        <w:jc w:val="left"/>
      </w:pPr>
      <w:r>
        <w:t>[48]Yoshihiko Oguchi.Tetsu Yamamotoserver.Server Virtualization Technology and Its Latest Trends[J].FUJITSU Sci.Tech.2008-1(1):46-52</w:t>
      </w:r>
    </w:p>
    <w:p w14:paraId="435B1306" w14:textId="77777777" w:rsidR="00AC3C8F" w:rsidRDefault="00AC3C8F" w:rsidP="00AC3C8F">
      <w:pPr>
        <w:pStyle w:val="a1"/>
        <w:ind w:firstLineChars="0" w:firstLine="0"/>
        <w:jc w:val="left"/>
      </w:pPr>
      <w:r>
        <w:rPr>
          <w:rFonts w:hint="eastAsia"/>
        </w:rPr>
        <w:t>[49]</w:t>
      </w:r>
      <w:r>
        <w:rPr>
          <w:rFonts w:hint="eastAsia"/>
        </w:rPr>
        <w:t>陈文智</w:t>
      </w:r>
      <w:r>
        <w:rPr>
          <w:rFonts w:hint="eastAsia"/>
        </w:rPr>
        <w:t>,</w:t>
      </w:r>
      <w:r>
        <w:rPr>
          <w:rFonts w:hint="eastAsia"/>
        </w:rPr>
        <w:t>姚远</w:t>
      </w:r>
      <w:r>
        <w:rPr>
          <w:rFonts w:hint="eastAsia"/>
        </w:rPr>
        <w:t>,</w:t>
      </w:r>
      <w:r>
        <w:rPr>
          <w:rFonts w:hint="eastAsia"/>
        </w:rPr>
        <w:t>杨建华</w:t>
      </w:r>
      <w:r>
        <w:rPr>
          <w:rFonts w:hint="eastAsia"/>
        </w:rPr>
        <w:t>,</w:t>
      </w:r>
      <w:r>
        <w:rPr>
          <w:rFonts w:hint="eastAsia"/>
        </w:rPr>
        <w:t>何钦铭</w:t>
      </w:r>
      <w:r>
        <w:rPr>
          <w:rFonts w:hint="eastAsia"/>
        </w:rPr>
        <w:t>.Pcanel/V2--</w:t>
      </w:r>
      <w:r>
        <w:rPr>
          <w:rFonts w:hint="eastAsia"/>
        </w:rPr>
        <w:t>基于</w:t>
      </w:r>
      <w:r>
        <w:rPr>
          <w:rFonts w:hint="eastAsia"/>
        </w:rPr>
        <w:t>Intel VT-x</w:t>
      </w:r>
      <w:r>
        <w:rPr>
          <w:rFonts w:hint="eastAsia"/>
        </w:rPr>
        <w:t>的</w:t>
      </w:r>
      <w:r>
        <w:rPr>
          <w:rFonts w:hint="eastAsia"/>
        </w:rPr>
        <w:t>VMM</w:t>
      </w:r>
      <w:r>
        <w:rPr>
          <w:rFonts w:hint="eastAsia"/>
        </w:rPr>
        <w:t>架构</w:t>
      </w:r>
      <w:r>
        <w:rPr>
          <w:rFonts w:hint="eastAsia"/>
        </w:rPr>
        <w:t>[J].</w:t>
      </w:r>
      <w:r>
        <w:rPr>
          <w:rFonts w:hint="eastAsia"/>
        </w:rPr>
        <w:t>计算机学报</w:t>
      </w:r>
      <w:r>
        <w:rPr>
          <w:rFonts w:hint="eastAsia"/>
        </w:rPr>
        <w:t>.2009-7(7):1311-1319</w:t>
      </w:r>
    </w:p>
    <w:p w14:paraId="7D4EA2DE" w14:textId="17F5A513" w:rsidR="00AC3C8F" w:rsidRPr="00AC3C8F" w:rsidRDefault="00AC3C8F" w:rsidP="00AC3C8F">
      <w:pPr>
        <w:pStyle w:val="a1"/>
        <w:ind w:firstLineChars="0" w:firstLine="0"/>
        <w:jc w:val="left"/>
      </w:pPr>
      <w:r>
        <w:rPr>
          <w:rFonts w:hint="eastAsia"/>
        </w:rPr>
        <w:t>[50]</w:t>
      </w:r>
      <w:r>
        <w:rPr>
          <w:rFonts w:hint="eastAsia"/>
        </w:rPr>
        <w:t>胡晓荷</w:t>
      </w:r>
      <w:r>
        <w:rPr>
          <w:rFonts w:hint="eastAsia"/>
        </w:rPr>
        <w:t>.</w:t>
      </w:r>
      <w:r>
        <w:rPr>
          <w:rFonts w:hint="eastAsia"/>
        </w:rPr>
        <w:t>虚拟化时代即将来临</w:t>
      </w:r>
      <w:r>
        <w:rPr>
          <w:rFonts w:hint="eastAsia"/>
        </w:rPr>
        <w:t xml:space="preserve">[J] </w:t>
      </w:r>
      <w:r>
        <w:rPr>
          <w:rFonts w:hint="eastAsia"/>
        </w:rPr>
        <w:t>信息安全与通信保密</w:t>
      </w:r>
      <w:r>
        <w:rPr>
          <w:rFonts w:hint="eastAsia"/>
        </w:rPr>
        <w:t xml:space="preserve"> 2009(3):14</w:t>
      </w:r>
      <w:r>
        <w:rPr>
          <w:rFonts w:hint="eastAsia"/>
        </w:rPr>
        <w:t>—</w:t>
      </w:r>
      <w:r>
        <w:rPr>
          <w:rFonts w:hint="eastAsia"/>
        </w:rPr>
        <w:t>17</w:t>
      </w:r>
    </w:p>
    <w:p w14:paraId="42659358" w14:textId="247F1FAA" w:rsidR="00660AD1" w:rsidRPr="00051A21" w:rsidRDefault="00660AD1" w:rsidP="00660AD1">
      <w:pPr>
        <w:pStyle w:val="a0"/>
        <w:spacing w:before="480" w:after="360"/>
        <w:rPr>
          <w:rFonts w:ascii="仿宋_GB2312" w:eastAsia="仿宋_GB2312"/>
        </w:rPr>
      </w:pPr>
      <w:bookmarkStart w:id="194" w:name="_Toc475743708"/>
      <w:bookmarkStart w:id="195" w:name="_Toc475806836"/>
      <w:r w:rsidRPr="00051A21">
        <w:rPr>
          <w:rFonts w:ascii="仿宋_GB2312" w:eastAsia="仿宋_GB2312" w:hAnsi="宋体" w:hint="eastAsia"/>
        </w:rPr>
        <w:lastRenderedPageBreak/>
        <w:t>作者简历</w:t>
      </w:r>
      <w:bookmarkEnd w:id="194"/>
      <w:bookmarkEnd w:id="195"/>
    </w:p>
    <w:p w14:paraId="026FD980" w14:textId="77777777" w:rsidR="00F93134" w:rsidRPr="00C8748E" w:rsidRDefault="00F93134" w:rsidP="00F93134">
      <w:pPr>
        <w:pStyle w:val="a1"/>
        <w:spacing w:line="360" w:lineRule="auto"/>
        <w:ind w:firstLine="480"/>
      </w:pPr>
      <w:bookmarkStart w:id="196" w:name="_Toc165262396"/>
      <w:r>
        <w:rPr>
          <w:rFonts w:hint="eastAsia"/>
        </w:rPr>
        <w:t>1990</w:t>
      </w:r>
      <w:r>
        <w:rPr>
          <w:rFonts w:hint="eastAsia"/>
        </w:rPr>
        <w:t>年</w:t>
      </w:r>
      <w:r>
        <w:rPr>
          <w:rFonts w:hint="eastAsia"/>
        </w:rPr>
        <w:t>10</w:t>
      </w:r>
      <w:r>
        <w:rPr>
          <w:rFonts w:hint="eastAsia"/>
        </w:rPr>
        <w:t>月出生于河南省郸城县，先后在村中的小学和镇上的初中学习，随后选入郸城县第一高级中学完成高中教育。</w:t>
      </w:r>
      <w:r>
        <w:rPr>
          <w:rFonts w:hint="eastAsia"/>
        </w:rPr>
        <w:t>2009</w:t>
      </w:r>
      <w:r>
        <w:rPr>
          <w:rFonts w:hint="eastAsia"/>
        </w:rPr>
        <w:t>年</w:t>
      </w:r>
      <w:r>
        <w:rPr>
          <w:rFonts w:hint="eastAsia"/>
        </w:rPr>
        <w:t>9</w:t>
      </w:r>
      <w:r>
        <w:rPr>
          <w:rFonts w:hint="eastAsia"/>
        </w:rPr>
        <w:t>进入鞍山师范学院数学系（后改为数学与信息科学学院）学习计算机科学与技术专业，于</w:t>
      </w:r>
      <w:r>
        <w:rPr>
          <w:rFonts w:hint="eastAsia"/>
        </w:rPr>
        <w:t>2013</w:t>
      </w:r>
      <w:r>
        <w:rPr>
          <w:rFonts w:hint="eastAsia"/>
        </w:rPr>
        <w:t>年完成本科教育，并获得工学学士学位。</w:t>
      </w:r>
      <w:r>
        <w:rPr>
          <w:rFonts w:hint="eastAsia"/>
        </w:rPr>
        <w:t>2013</w:t>
      </w:r>
      <w:r>
        <w:rPr>
          <w:rFonts w:hint="eastAsia"/>
        </w:rPr>
        <w:t>年第一次考研，报考浙江大学计算机学院，因复试未通过心有不甘，</w:t>
      </w:r>
      <w:r>
        <w:rPr>
          <w:rFonts w:hint="eastAsia"/>
        </w:rPr>
        <w:t>2014</w:t>
      </w:r>
      <w:r>
        <w:rPr>
          <w:rFonts w:hint="eastAsia"/>
        </w:rPr>
        <w:t>年再度报考浙江大学，</w:t>
      </w:r>
      <w:r>
        <w:rPr>
          <w:rFonts w:hint="eastAsia"/>
        </w:rPr>
        <w:t>4</w:t>
      </w:r>
      <w:r>
        <w:rPr>
          <w:rFonts w:hint="eastAsia"/>
        </w:rPr>
        <w:t>月被浙江大学软件学院录取，</w:t>
      </w:r>
      <w:r>
        <w:rPr>
          <w:rFonts w:hint="eastAsia"/>
        </w:rPr>
        <w:t>7</w:t>
      </w:r>
      <w:r>
        <w:rPr>
          <w:rFonts w:hint="eastAsia"/>
        </w:rPr>
        <w:t>月份进入浙江大学软件学院宁波校区学习，并加入超大规模信息系统研究中心，于</w:t>
      </w:r>
      <w:r>
        <w:rPr>
          <w:rFonts w:hint="eastAsia"/>
        </w:rPr>
        <w:t>9</w:t>
      </w:r>
      <w:r>
        <w:rPr>
          <w:rFonts w:hint="eastAsia"/>
        </w:rPr>
        <w:t>月正式开始攻读研究生课程。</w:t>
      </w:r>
      <w:r>
        <w:rPr>
          <w:rFonts w:hint="eastAsia"/>
        </w:rPr>
        <w:t>2015</w:t>
      </w:r>
      <w:r>
        <w:rPr>
          <w:rFonts w:hint="eastAsia"/>
        </w:rPr>
        <w:t>年</w:t>
      </w:r>
      <w:r>
        <w:rPr>
          <w:rFonts w:hint="eastAsia"/>
        </w:rPr>
        <w:t>5</w:t>
      </w:r>
      <w:r>
        <w:rPr>
          <w:rFonts w:hint="eastAsia"/>
        </w:rPr>
        <w:t>月到浙大网新恒天科技有限公司进行实习，同月外派到美国道富科技（杭州）公司。在此期间申请加入了浙江大学创新与创业管理强化班（</w:t>
      </w:r>
      <w:r>
        <w:rPr>
          <w:rFonts w:hint="eastAsia"/>
        </w:rPr>
        <w:t>ITP</w:t>
      </w:r>
      <w:r>
        <w:rPr>
          <w:rFonts w:hint="eastAsia"/>
        </w:rPr>
        <w:t>），因此有机会于</w:t>
      </w:r>
      <w:r>
        <w:rPr>
          <w:rFonts w:hint="eastAsia"/>
        </w:rPr>
        <w:t>2016</w:t>
      </w:r>
      <w:r>
        <w:rPr>
          <w:rFonts w:hint="eastAsia"/>
        </w:rPr>
        <w:t>年暑假期间到美国硅谷</w:t>
      </w:r>
      <w:r>
        <w:rPr>
          <w:rFonts w:hint="eastAsia"/>
        </w:rPr>
        <w:t>mProbe</w:t>
      </w:r>
      <w:r>
        <w:rPr>
          <w:rFonts w:hint="eastAsia"/>
        </w:rPr>
        <w:t>大数据健康公司参加了实习。</w:t>
      </w:r>
    </w:p>
    <w:p w14:paraId="1EF37337" w14:textId="77777777" w:rsidR="00660AD1" w:rsidRPr="00051A21" w:rsidRDefault="00660AD1" w:rsidP="00660AD1">
      <w:pPr>
        <w:pStyle w:val="a0"/>
        <w:spacing w:before="480" w:after="360"/>
        <w:rPr>
          <w:rFonts w:ascii="仿宋_GB2312" w:eastAsia="仿宋_GB2312"/>
        </w:rPr>
      </w:pPr>
      <w:bookmarkStart w:id="197" w:name="_Toc475743709"/>
      <w:bookmarkStart w:id="198" w:name="_Toc475806837"/>
      <w:r w:rsidRPr="00051A21">
        <w:rPr>
          <w:rFonts w:ascii="仿宋_GB2312" w:eastAsia="仿宋_GB2312" w:hAnsi="宋体" w:hint="eastAsia"/>
        </w:rPr>
        <w:lastRenderedPageBreak/>
        <w:t>致谢</w:t>
      </w:r>
      <w:bookmarkEnd w:id="196"/>
      <w:bookmarkEnd w:id="197"/>
      <w:bookmarkEnd w:id="198"/>
    </w:p>
    <w:p w14:paraId="7C97D1C7" w14:textId="77777777" w:rsidR="00660AD1" w:rsidRDefault="00593D31" w:rsidP="00660AD1">
      <w:pPr>
        <w:pStyle w:val="a1"/>
        <w:spacing w:line="360" w:lineRule="auto"/>
        <w:ind w:firstLine="480"/>
      </w:pPr>
      <w:r>
        <w:rPr>
          <w:rFonts w:hint="eastAsia"/>
        </w:rPr>
        <w:t>研究生阶段的学习就要结束，在这两年半里，我不仅仅学到了更加专业的知识，</w:t>
      </w:r>
      <w:r w:rsidR="00BD2575">
        <w:rPr>
          <w:rFonts w:hint="eastAsia"/>
        </w:rPr>
        <w:t>接触到了专业最前沿的科技技术</w:t>
      </w:r>
      <w:r>
        <w:rPr>
          <w:rFonts w:hint="eastAsia"/>
        </w:rPr>
        <w:t>，</w:t>
      </w:r>
      <w:r w:rsidR="00BD2575">
        <w:rPr>
          <w:rFonts w:hint="eastAsia"/>
        </w:rPr>
        <w:t>也从老师和同学</w:t>
      </w:r>
      <w:r w:rsidR="00912375">
        <w:rPr>
          <w:rFonts w:hint="eastAsia"/>
        </w:rPr>
        <w:t>们</w:t>
      </w:r>
      <w:r w:rsidR="00BD2575">
        <w:rPr>
          <w:rFonts w:hint="eastAsia"/>
        </w:rPr>
        <w:t>身上感受到了浙大人</w:t>
      </w:r>
      <w:r w:rsidR="00912375">
        <w:rPr>
          <w:rFonts w:hint="eastAsia"/>
        </w:rPr>
        <w:t>务实</w:t>
      </w:r>
      <w:r w:rsidR="00BD2575">
        <w:rPr>
          <w:rFonts w:hint="eastAsia"/>
        </w:rPr>
        <w:t>求是</w:t>
      </w:r>
      <w:r w:rsidR="00912375">
        <w:rPr>
          <w:rFonts w:hint="eastAsia"/>
        </w:rPr>
        <w:t>、竭力</w:t>
      </w:r>
      <w:r w:rsidR="00BD2575">
        <w:rPr>
          <w:rFonts w:hint="eastAsia"/>
        </w:rPr>
        <w:t>创新</w:t>
      </w:r>
      <w:r w:rsidR="00912375">
        <w:rPr>
          <w:rFonts w:hint="eastAsia"/>
        </w:rPr>
        <w:t>的</w:t>
      </w:r>
      <w:r w:rsidR="00BD2575">
        <w:rPr>
          <w:rFonts w:hint="eastAsia"/>
        </w:rPr>
        <w:t>精神</w:t>
      </w:r>
      <w:r w:rsidR="00912375">
        <w:rPr>
          <w:rFonts w:hint="eastAsia"/>
        </w:rPr>
        <w:t>品格</w:t>
      </w:r>
      <w:r w:rsidR="00BD2575">
        <w:rPr>
          <w:rFonts w:hint="eastAsia"/>
        </w:rPr>
        <w:t>。</w:t>
      </w:r>
    </w:p>
    <w:p w14:paraId="6757C676" w14:textId="77777777" w:rsidR="00912375" w:rsidRDefault="00912375" w:rsidP="00660AD1">
      <w:pPr>
        <w:pStyle w:val="a1"/>
        <w:spacing w:line="360" w:lineRule="auto"/>
        <w:ind w:firstLine="480"/>
      </w:pPr>
      <w:r>
        <w:rPr>
          <w:rFonts w:hint="eastAsia"/>
        </w:rPr>
        <w:t>首先感谢我的导师周波教授和合作导师尹可挺博士</w:t>
      </w:r>
      <w:r w:rsidR="00952945">
        <w:rPr>
          <w:rFonts w:hint="eastAsia"/>
        </w:rPr>
        <w:t>。周波教授在我实习期间给予我最大的支持和关照，</w:t>
      </w:r>
      <w:r w:rsidR="00475530">
        <w:rPr>
          <w:rFonts w:hint="eastAsia"/>
        </w:rPr>
        <w:t>使我能顺利的完成实习期间各项任务</w:t>
      </w:r>
      <w:r w:rsidR="00A4085B">
        <w:rPr>
          <w:rFonts w:hint="eastAsia"/>
        </w:rPr>
        <w:t>，充分锻炼了我各方面的能力。我十分敬佩周波教授</w:t>
      </w:r>
      <w:r w:rsidR="006801A0">
        <w:rPr>
          <w:rFonts w:hint="eastAsia"/>
        </w:rPr>
        <w:t>。</w:t>
      </w:r>
      <w:r w:rsidR="00A4085B">
        <w:rPr>
          <w:rFonts w:hint="eastAsia"/>
        </w:rPr>
        <w:t>周波教授以其丰富创业经历和企业管理</w:t>
      </w:r>
      <w:r w:rsidR="000147C5">
        <w:rPr>
          <w:rFonts w:hint="eastAsia"/>
        </w:rPr>
        <w:t>经验</w:t>
      </w:r>
      <w:r w:rsidR="00A4085B">
        <w:rPr>
          <w:rFonts w:hint="eastAsia"/>
        </w:rPr>
        <w:t>，全面的诠释了浙大人求是创新精神。</w:t>
      </w:r>
      <w:r w:rsidR="006801A0">
        <w:rPr>
          <w:rFonts w:hint="eastAsia"/>
        </w:rPr>
        <w:t>是我学习的标杆和榜样。</w:t>
      </w:r>
    </w:p>
    <w:p w14:paraId="2D6590C8" w14:textId="77777777" w:rsidR="006801A0" w:rsidRDefault="006801A0" w:rsidP="00660AD1">
      <w:pPr>
        <w:pStyle w:val="a1"/>
        <w:spacing w:line="360" w:lineRule="auto"/>
        <w:ind w:firstLine="480"/>
      </w:pPr>
      <w:r>
        <w:rPr>
          <w:rFonts w:hint="eastAsia"/>
        </w:rPr>
        <w:t>尹可挺博士</w:t>
      </w:r>
      <w:r w:rsidR="003079B4">
        <w:rPr>
          <w:rFonts w:hint="eastAsia"/>
        </w:rPr>
        <w:t>我的整个研究生期间在学习上给予了最大的指导和帮助。他严谨认真学术态度是</w:t>
      </w:r>
      <w:r w:rsidR="00741D27">
        <w:rPr>
          <w:rFonts w:hint="eastAsia"/>
        </w:rPr>
        <w:t>深刻影响了我对研究生生活的认知</w:t>
      </w:r>
      <w:r w:rsidR="005E62CA">
        <w:rPr>
          <w:rFonts w:hint="eastAsia"/>
        </w:rPr>
        <w:t>。尹可挺在高科技技术的不断探索、并创建了新科技技术公司，更让我对他更加的佩服。他的人生经历将激励我对未来生活的不断的探索。</w:t>
      </w:r>
    </w:p>
    <w:p w14:paraId="2C70226C" w14:textId="77777777" w:rsidR="00F83D54" w:rsidRPr="00C8748E" w:rsidRDefault="00F83D54" w:rsidP="00660AD1">
      <w:pPr>
        <w:pStyle w:val="a1"/>
        <w:spacing w:line="360" w:lineRule="auto"/>
        <w:ind w:firstLine="480"/>
      </w:pPr>
      <w:r>
        <w:rPr>
          <w:rFonts w:hint="eastAsia"/>
        </w:rPr>
        <w:t>其次，我要感谢学校和同学们。感谢同学提供的教学平台和教学资源，让我顺利的完成本论文。感谢同学们一起相互支持、相互帮助、相互陪伴一起完成本次毕业论文。</w:t>
      </w:r>
      <w:r w:rsidR="00BB0BEB">
        <w:rPr>
          <w:rFonts w:hint="eastAsia"/>
        </w:rPr>
        <w:t>同时，感谢论文评审的各位老师们，感谢你们百忙之中认真指正我论文中的不足。</w:t>
      </w:r>
    </w:p>
    <w:p w14:paraId="64E553F0" w14:textId="77777777" w:rsidR="00660AD1" w:rsidRDefault="00011AAA" w:rsidP="00660AD1">
      <w:pPr>
        <w:pStyle w:val="a1"/>
        <w:spacing w:line="360" w:lineRule="auto"/>
        <w:ind w:firstLine="480"/>
      </w:pPr>
      <w:r>
        <w:rPr>
          <w:rFonts w:hint="eastAsia"/>
        </w:rPr>
        <w:t>再次感谢</w:t>
      </w:r>
      <w:r w:rsidR="00E17568">
        <w:rPr>
          <w:rFonts w:hint="eastAsia"/>
        </w:rPr>
        <w:t>家人和</w:t>
      </w:r>
      <w:r>
        <w:rPr>
          <w:rFonts w:hint="eastAsia"/>
        </w:rPr>
        <w:t>亲人们</w:t>
      </w:r>
      <w:r w:rsidR="00E17568">
        <w:rPr>
          <w:rFonts w:hint="eastAsia"/>
        </w:rPr>
        <w:t>。</w:t>
      </w:r>
      <w:r>
        <w:rPr>
          <w:rFonts w:hint="eastAsia"/>
        </w:rPr>
        <w:t>感谢他们给予精神上的支持和陪伴。因为有他们的支持，我能一往无前追逐我想要的人生</w:t>
      </w:r>
      <w:r w:rsidR="00E17568">
        <w:rPr>
          <w:rFonts w:hint="eastAsia"/>
        </w:rPr>
        <w:t>。因为有他们的支持，我感到在前行的道路不是孤独的。因为有他们的支持，我心中充满牵挂和恋念。家人中特别要感谢的是生活在那边的她，希望没有辜负你的期望，没有让你失望</w:t>
      </w:r>
      <w:r w:rsidR="00E17568">
        <w:t>—</w:t>
      </w:r>
      <w:r w:rsidR="00E17568">
        <w:rPr>
          <w:rFonts w:hint="eastAsia"/>
        </w:rPr>
        <w:t>这一直是我最怕的事情。</w:t>
      </w:r>
    </w:p>
    <w:p w14:paraId="4CD1FBB3" w14:textId="77777777" w:rsidR="00E17568" w:rsidRPr="006801A0" w:rsidRDefault="00E17568" w:rsidP="00660AD1">
      <w:pPr>
        <w:pStyle w:val="a1"/>
        <w:spacing w:line="360" w:lineRule="auto"/>
        <w:ind w:firstLine="480"/>
      </w:pPr>
      <w:r>
        <w:rPr>
          <w:rFonts w:hint="eastAsia"/>
        </w:rPr>
        <w:t>最后要感谢的是自己</w:t>
      </w:r>
      <w:r w:rsidR="00C91C70">
        <w:rPr>
          <w:rFonts w:hint="eastAsia"/>
        </w:rPr>
        <w:t>。感谢自己没有放弃梦想，感谢自己对生活充满憧憬和</w:t>
      </w:r>
      <w:r w:rsidR="00A9484F">
        <w:rPr>
          <w:rFonts w:hint="eastAsia"/>
        </w:rPr>
        <w:t>渴望</w:t>
      </w:r>
      <w:r w:rsidR="00481679">
        <w:rPr>
          <w:rFonts w:hint="eastAsia"/>
        </w:rPr>
        <w:t>。</w:t>
      </w:r>
    </w:p>
    <w:p w14:paraId="2EB1CFE1" w14:textId="77777777" w:rsidR="00660AD1" w:rsidRPr="00A4085B" w:rsidRDefault="00660AD1" w:rsidP="00660AD1">
      <w:pPr>
        <w:pStyle w:val="a1"/>
        <w:spacing w:line="360" w:lineRule="auto"/>
        <w:ind w:firstLine="480"/>
      </w:pPr>
    </w:p>
    <w:p w14:paraId="7680BA02" w14:textId="77777777" w:rsidR="00660AD1" w:rsidRPr="00C8748E" w:rsidRDefault="00660AD1" w:rsidP="00660AD1">
      <w:pPr>
        <w:pStyle w:val="a1"/>
        <w:spacing w:line="360" w:lineRule="auto"/>
        <w:ind w:firstLine="480"/>
      </w:pPr>
    </w:p>
    <w:p w14:paraId="436CE5AC" w14:textId="63EFCE0A" w:rsidR="00660AD1" w:rsidRPr="00C8748E" w:rsidRDefault="00356F0D" w:rsidP="00356F0D">
      <w:pPr>
        <w:pStyle w:val="a1"/>
        <w:spacing w:line="360" w:lineRule="auto"/>
        <w:ind w:left="6660" w:right="960" w:firstLineChars="425" w:firstLine="1020"/>
      </w:pPr>
      <w:r>
        <w:rPr>
          <w:rFonts w:hint="eastAsia"/>
        </w:rPr>
        <w:t>陈家星</w:t>
      </w:r>
    </w:p>
    <w:p w14:paraId="653B65C5" w14:textId="26F0CB20" w:rsidR="00660AD1" w:rsidRPr="00C8748E" w:rsidRDefault="00660AD1" w:rsidP="00660AD1">
      <w:pPr>
        <w:pStyle w:val="a1"/>
        <w:spacing w:line="360" w:lineRule="auto"/>
        <w:ind w:right="480" w:firstLine="480"/>
        <w:jc w:val="right"/>
      </w:pPr>
      <w:r w:rsidRPr="00C8748E">
        <w:t>于浙江大学软件学院</w:t>
      </w:r>
    </w:p>
    <w:p w14:paraId="32BC2264" w14:textId="67FD641E" w:rsidR="00660AD1" w:rsidRPr="00C8748E" w:rsidRDefault="00660AD1" w:rsidP="00660AD1">
      <w:pPr>
        <w:pStyle w:val="a1"/>
        <w:spacing w:line="360" w:lineRule="auto"/>
        <w:ind w:firstLine="480"/>
      </w:pPr>
      <w:r w:rsidRPr="00C8748E">
        <w:t xml:space="preserve">                        </w:t>
      </w:r>
      <w:r w:rsidR="00356F0D">
        <w:t xml:space="preserve">                                </w:t>
      </w:r>
      <w:r w:rsidR="00356F0D">
        <w:rPr>
          <w:rFonts w:hint="eastAsia"/>
        </w:rPr>
        <w:t>2017</w:t>
      </w:r>
      <w:r w:rsidR="00356F0D">
        <w:rPr>
          <w:rFonts w:hint="eastAsia"/>
        </w:rPr>
        <w:t>年</w:t>
      </w:r>
      <w:r w:rsidR="00356F0D">
        <w:rPr>
          <w:rFonts w:hint="eastAsia"/>
        </w:rPr>
        <w:t>1</w:t>
      </w:r>
      <w:r w:rsidR="00356F0D">
        <w:rPr>
          <w:rFonts w:hint="eastAsia"/>
        </w:rPr>
        <w:t>月</w:t>
      </w:r>
      <w:r w:rsidR="00356F0D">
        <w:rPr>
          <w:rFonts w:hint="eastAsia"/>
        </w:rPr>
        <w:t>10</w:t>
      </w:r>
      <w:r w:rsidR="00356F0D">
        <w:rPr>
          <w:rFonts w:hint="eastAsia"/>
        </w:rPr>
        <w:t>号</w:t>
      </w:r>
    </w:p>
    <w:p w14:paraId="76801869" w14:textId="77777777" w:rsidR="00660AD1" w:rsidRDefault="00660AD1" w:rsidP="00660AD1">
      <w:pPr>
        <w:pStyle w:val="Body"/>
        <w:ind w:right="720" w:firstLine="720"/>
        <w:rPr>
          <w:rFonts w:ascii="FangSong" w:eastAsia="PMingLiU" w:hAnsi="FangSong" w:cs="FangSong" w:hint="default"/>
        </w:rPr>
      </w:pPr>
    </w:p>
    <w:p w14:paraId="3DEDFE5F" w14:textId="77777777" w:rsidR="00660AD1" w:rsidRDefault="00660AD1" w:rsidP="00BA335C">
      <w:pPr>
        <w:pStyle w:val="Body"/>
        <w:ind w:right="720"/>
        <w:rPr>
          <w:rFonts w:ascii="FangSong" w:eastAsia="PMingLiU" w:hAnsi="FangSong" w:cs="FangSong"/>
        </w:rPr>
      </w:pPr>
      <w:bookmarkStart w:id="199" w:name="_GoBack"/>
      <w:bookmarkEnd w:id="199"/>
    </w:p>
    <w:sectPr w:rsidR="00660AD1" w:rsidSect="00BA335C">
      <w:headerReference w:type="even" r:id="rId82"/>
      <w:headerReference w:type="default" r:id="rId83"/>
      <w:footerReference w:type="even" r:id="rId84"/>
      <w:footerReference w:type="default" r:id="rId85"/>
      <w:pgSz w:w="11900" w:h="16840"/>
      <w:pgMar w:top="2098" w:right="1140" w:bottom="2098" w:left="1140" w:header="1701" w:footer="1701"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7AD3D" w14:textId="77777777" w:rsidR="003A67DD" w:rsidRDefault="003A67DD" w:rsidP="00660AD1">
      <w:pPr>
        <w:ind w:firstLine="480"/>
      </w:pPr>
      <w:r>
        <w:separator/>
      </w:r>
    </w:p>
  </w:endnote>
  <w:endnote w:type="continuationSeparator" w:id="0">
    <w:p w14:paraId="19C365F3" w14:textId="77777777" w:rsidR="003A67DD" w:rsidRDefault="003A67DD" w:rsidP="00660AD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auto"/>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FangSong">
    <w:altName w:val="Arial Unicode MS"/>
    <w:charset w:val="86"/>
    <w:family w:val="auto"/>
    <w:pitch w:val="variable"/>
    <w:sig w:usb0="00000000" w:usb1="38CF7CFA" w:usb2="00000016" w:usb3="00000000" w:csb0="00040001" w:csb1="00000000"/>
  </w:font>
  <w:font w:name="PMingLiU">
    <w:altName w:val="Arial Unicode MS"/>
    <w:panose1 w:val="02010601000101010101"/>
    <w:charset w:val="88"/>
    <w:family w:val="auto"/>
    <w:notTrueType/>
    <w:pitch w:val="variable"/>
    <w:sig w:usb0="00000000" w:usb1="08080000" w:usb2="00000010" w:usb3="00000000" w:csb0="00100000" w:csb1="00000000"/>
  </w:font>
  <w:font w:name="仿宋-G2313">
    <w:altName w:val="宋体"/>
    <w:panose1 w:val="00000000000000000000"/>
    <w:charset w:val="86"/>
    <w:family w:val="roman"/>
    <w:notTrueType/>
    <w:pitch w:val="default"/>
  </w:font>
  <w:font w:name="楷体_GB2312">
    <w:altName w:val="楷体"/>
    <w:charset w:val="86"/>
    <w:family w:val="modern"/>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6E9CBC" w14:textId="77777777" w:rsidR="003459B9" w:rsidRDefault="003459B9">
    <w:pPr>
      <w:pStyle w:val="a9"/>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06AFB4"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6</w:t>
    </w:r>
    <w:r>
      <w:rPr>
        <w:rStyle w:val="af7"/>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18584"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25</w:t>
    </w:r>
    <w:r>
      <w:rPr>
        <w:rStyle w:val="af7"/>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0AB31"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54</w:t>
    </w:r>
    <w:r>
      <w:rPr>
        <w:rStyle w:val="af7"/>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01E2D"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48</w:t>
    </w:r>
    <w:r>
      <w:rPr>
        <w:rStyle w:val="af7"/>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3CB2A"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56</w:t>
    </w:r>
    <w:r>
      <w:rPr>
        <w:rStyle w:val="af7"/>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8F81B"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50</w:t>
    </w:r>
    <w:r>
      <w:rPr>
        <w:rStyle w:val="af7"/>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54A5B"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60</w:t>
    </w:r>
    <w:r>
      <w:rPr>
        <w:rStyle w:val="af7"/>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66E31"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55</w:t>
    </w:r>
    <w:r>
      <w:rPr>
        <w:rStyle w:val="af7"/>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24151" w14:textId="77777777" w:rsidR="003459B9" w:rsidRDefault="003459B9">
    <w:pPr>
      <w:pStyle w:val="a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13A9B" w14:textId="756C7EEF" w:rsidR="003459B9" w:rsidRDefault="003459B9">
    <w:pPr>
      <w:pStyle w:val="a9"/>
      <w:ind w:firstLine="360"/>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9C654"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i</w:t>
    </w:r>
    <w:r>
      <w:rPr>
        <w:rStyle w:val="af7"/>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ACC2E"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ii</w:t>
    </w:r>
    <w:r>
      <w:rPr>
        <w:rStyle w:val="af7"/>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00390" w14:textId="77777777" w:rsidR="003459B9" w:rsidRPr="005F5043"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ii</w:t>
    </w:r>
    <w:r>
      <w:rPr>
        <w:rStyle w:val="af7"/>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8295702"/>
      <w:docPartObj>
        <w:docPartGallery w:val="Page Numbers (Bottom of Page)"/>
        <w:docPartUnique/>
      </w:docPartObj>
    </w:sdtPr>
    <w:sdtEndPr/>
    <w:sdtContent>
      <w:p w14:paraId="6E08B483" w14:textId="6A7A1BF1" w:rsidR="003459B9" w:rsidRDefault="003459B9">
        <w:pPr>
          <w:pStyle w:val="a9"/>
          <w:ind w:firstLine="360"/>
          <w:jc w:val="center"/>
        </w:pPr>
        <w:r>
          <w:fldChar w:fldCharType="begin"/>
        </w:r>
        <w:r>
          <w:instrText>PAGE   \* MERGEFORMAT</w:instrText>
        </w:r>
        <w:r>
          <w:fldChar w:fldCharType="separate"/>
        </w:r>
        <w:r w:rsidR="00BA335C" w:rsidRPr="00BA335C">
          <w:rPr>
            <w:noProof/>
            <w:lang w:val="zh-CN"/>
          </w:rPr>
          <w:t>iv</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43ED0"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Pr>
        <w:rStyle w:val="af7"/>
        <w:noProof/>
      </w:rPr>
      <w:t>4</w:t>
    </w:r>
    <w:r>
      <w:rPr>
        <w:rStyle w:val="af7"/>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3A84C" w14:textId="77777777" w:rsidR="003459B9" w:rsidRDefault="003459B9" w:rsidP="00DD763A">
    <w:pPr>
      <w:pStyle w:val="a9"/>
      <w:ind w:firstLine="360"/>
      <w:jc w:val="center"/>
    </w:pPr>
    <w:r>
      <w:rPr>
        <w:rStyle w:val="af7"/>
      </w:rPr>
      <w:fldChar w:fldCharType="begin"/>
    </w:r>
    <w:r>
      <w:rPr>
        <w:rStyle w:val="af7"/>
      </w:rPr>
      <w:instrText xml:space="preserve"> PAGE </w:instrText>
    </w:r>
    <w:r>
      <w:rPr>
        <w:rStyle w:val="af7"/>
      </w:rPr>
      <w:fldChar w:fldCharType="separate"/>
    </w:r>
    <w:r w:rsidR="00BA335C">
      <w:rPr>
        <w:rStyle w:val="af7"/>
        <w:noProof/>
      </w:rPr>
      <w:t>4</w:t>
    </w:r>
    <w:r>
      <w:rPr>
        <w:rStyle w:val="af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13E08" w14:textId="77777777" w:rsidR="003A67DD" w:rsidRDefault="003A67DD" w:rsidP="00660AD1">
      <w:pPr>
        <w:ind w:firstLine="480"/>
      </w:pPr>
      <w:r>
        <w:separator/>
      </w:r>
    </w:p>
  </w:footnote>
  <w:footnote w:type="continuationSeparator" w:id="0">
    <w:p w14:paraId="21A16A90" w14:textId="77777777" w:rsidR="003A67DD" w:rsidRDefault="003A67DD" w:rsidP="00660AD1">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8FD37" w14:textId="77777777" w:rsidR="003459B9" w:rsidRDefault="003459B9" w:rsidP="00BA335C">
    <w:pPr>
      <w:pStyle w:val="a8"/>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80691" w14:textId="77777777" w:rsidR="003459B9" w:rsidRDefault="003459B9">
    <w:pPr>
      <w:pStyle w:val="a8"/>
      <w:ind w:firstLine="360"/>
    </w:pPr>
    <w:r>
      <w:rPr>
        <w:rFonts w:hint="eastAsia"/>
      </w:rPr>
      <w:t>浙江大学博士学位论文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7013A">
      <w:rPr>
        <w:rFonts w:hint="eastAsia"/>
        <w:b/>
        <w:bCs/>
        <w:noProof/>
      </w:rPr>
      <w:t>错误</w:t>
    </w:r>
    <w:r w:rsidR="0097013A">
      <w:rPr>
        <w:rFonts w:hint="eastAsia"/>
        <w:b/>
        <w:bCs/>
        <w:noProof/>
      </w:rPr>
      <w:t>!</w:t>
    </w:r>
    <w:r w:rsidR="0097013A">
      <w:rPr>
        <w:rFonts w:hint="eastAsia"/>
        <w:b/>
        <w:bCs/>
        <w:noProof/>
      </w:rPr>
      <w:t>文档中没有指定样式的文字。</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8AE02" w14:textId="77777777" w:rsidR="003459B9" w:rsidRPr="004266E6" w:rsidRDefault="003459B9" w:rsidP="00DD763A">
    <w:pPr>
      <w:pStyle w:val="a8"/>
      <w:ind w:firstLine="360"/>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335C" w:rsidRPr="00BA335C">
      <w:rPr>
        <w:rFonts w:hint="eastAsia"/>
        <w:b/>
        <w:bCs/>
        <w:noProof/>
      </w:rPr>
      <w:t>绪论</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911EC" w14:textId="77777777" w:rsidR="003459B9" w:rsidRDefault="003459B9">
    <w:pPr>
      <w:pStyle w:val="a8"/>
      <w:ind w:firstLine="360"/>
    </w:pPr>
    <w:r>
      <w:rPr>
        <w:rFonts w:hint="eastAsia"/>
      </w:rPr>
      <w:t>浙江大学博士学位论文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7013A">
      <w:rPr>
        <w:rFonts w:hint="eastAsia"/>
        <w:b/>
        <w:bCs/>
        <w:noProof/>
      </w:rPr>
      <w:t>错误</w:t>
    </w:r>
    <w:r w:rsidR="0097013A">
      <w:rPr>
        <w:rFonts w:hint="eastAsia"/>
        <w:b/>
        <w:bCs/>
        <w:noProof/>
      </w:rPr>
      <w:t>!</w:t>
    </w:r>
    <w:r w:rsidR="0097013A">
      <w:rPr>
        <w:rFonts w:hint="eastAsia"/>
        <w:b/>
        <w:bCs/>
        <w:noProof/>
      </w:rPr>
      <w:t>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0BE26" w14:textId="416AC766" w:rsidR="003459B9" w:rsidRPr="004266E6" w:rsidRDefault="003459B9" w:rsidP="00DD763A">
    <w:pPr>
      <w:pStyle w:val="a8"/>
      <w:ind w:firstLine="360"/>
      <w:jc w:val="both"/>
    </w:pPr>
    <w:r>
      <w:rPr>
        <w:rFonts w:hint="eastAsia"/>
      </w:rPr>
      <w:t>浙江大学硕士学位论文</w:t>
    </w:r>
    <w:r>
      <w:rPr>
        <w:rFonts w:hint="eastAsia"/>
      </w:rPr>
      <w:tab/>
    </w:r>
    <w: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BA335C" w:rsidRPr="00BA335C">
      <w:rPr>
        <w:rFonts w:hint="eastAsia"/>
        <w:b/>
        <w:bCs/>
        <w:noProof/>
      </w:rPr>
      <w:t>第</w:t>
    </w:r>
    <w:r w:rsidR="00BA335C" w:rsidRPr="00BA335C">
      <w:rPr>
        <w:rFonts w:hint="eastAsia"/>
        <w:b/>
        <w:bCs/>
        <w:noProof/>
      </w:rPr>
      <w:t>3</w:t>
    </w:r>
    <w:r w:rsidR="00BA335C" w:rsidRPr="00BA335C">
      <w:rPr>
        <w:rFonts w:hint="eastAsia"/>
        <w:b/>
        <w:bCs/>
        <w:noProof/>
      </w:rPr>
      <w:t>章</w:t>
    </w:r>
    <w:r>
      <w:fldChar w:fldCharType="end"/>
    </w:r>
    <w:r w:rsidRPr="00BA335C">
      <w:rPr>
        <w:b/>
      </w:rPr>
      <w:fldChar w:fldCharType="begin"/>
    </w:r>
    <w:r w:rsidRPr="00BA335C">
      <w:rPr>
        <w:b/>
      </w:rPr>
      <w:instrText xml:space="preserve"> STYLEREF  "</w:instrText>
    </w:r>
    <w:r w:rsidRPr="00BA335C">
      <w:rPr>
        <w:b/>
      </w:rPr>
      <w:instrText>标题</w:instrText>
    </w:r>
    <w:r w:rsidRPr="00BA335C">
      <w:rPr>
        <w:b/>
      </w:rPr>
      <w:instrText xml:space="preserve"> 1,</w:instrText>
    </w:r>
    <w:r w:rsidRPr="00BA335C">
      <w:rPr>
        <w:b/>
      </w:rPr>
      <w:instrText>章标题</w:instrText>
    </w:r>
    <w:r w:rsidRPr="00BA335C">
      <w:rPr>
        <w:b/>
      </w:rPr>
      <w:instrText>(</w:instrText>
    </w:r>
    <w:r w:rsidRPr="00BA335C">
      <w:rPr>
        <w:b/>
      </w:rPr>
      <w:instrText>有序号</w:instrText>
    </w:r>
    <w:r w:rsidRPr="00BA335C">
      <w:rPr>
        <w:b/>
      </w:rPr>
      <w:instrText xml:space="preserve">)"  \* MERGEFORMAT </w:instrText>
    </w:r>
    <w:r w:rsidRPr="00BA335C">
      <w:rPr>
        <w:b/>
      </w:rPr>
      <w:fldChar w:fldCharType="separate"/>
    </w:r>
    <w:r w:rsidR="00BA335C" w:rsidRPr="00BA335C">
      <w:rPr>
        <w:rFonts w:hint="eastAsia"/>
        <w:b/>
        <w:bCs/>
        <w:noProof/>
      </w:rPr>
      <w:t>自动化管理系统需求分析</w:t>
    </w:r>
    <w:r w:rsidRPr="00BA335C">
      <w:rPr>
        <w:b/>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65283" w14:textId="77777777" w:rsidR="003459B9" w:rsidRDefault="003459B9">
    <w:pPr>
      <w:pStyle w:val="a8"/>
      <w:ind w:firstLine="360"/>
    </w:pPr>
    <w:r>
      <w:rPr>
        <w:rFonts w:hint="eastAsia"/>
      </w:rPr>
      <w:t>浙江大学博士学位论文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7013A">
      <w:rPr>
        <w:rFonts w:hint="eastAsia"/>
        <w:b/>
        <w:bCs/>
        <w:noProof/>
      </w:rPr>
      <w:t>错误</w:t>
    </w:r>
    <w:r w:rsidR="0097013A">
      <w:rPr>
        <w:rFonts w:hint="eastAsia"/>
        <w:b/>
        <w:bCs/>
        <w:noProof/>
      </w:rPr>
      <w:t>!</w:t>
    </w:r>
    <w:r w:rsidR="0097013A">
      <w:rPr>
        <w:rFonts w:hint="eastAsia"/>
        <w:b/>
        <w:bCs/>
        <w:noProof/>
      </w:rPr>
      <w:t>文档中没有指定样式的文字。</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88601" w14:textId="77777777" w:rsidR="003459B9" w:rsidRPr="0025157C" w:rsidRDefault="003459B9" w:rsidP="00DD763A">
    <w:pPr>
      <w:pStyle w:val="a8"/>
      <w:ind w:firstLine="360"/>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335C" w:rsidRPr="00BA335C">
      <w:rPr>
        <w:rFonts w:hint="eastAsia"/>
        <w:b/>
        <w:bCs/>
        <w:noProof/>
      </w:rPr>
      <w:t>部署及运行</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D50D0" w14:textId="77777777" w:rsidR="003459B9" w:rsidRPr="005B5113" w:rsidRDefault="003459B9" w:rsidP="00DD763A">
    <w:pPr>
      <w:pStyle w:val="a8"/>
      <w:ind w:firstLine="36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B044A" w14:textId="77777777" w:rsidR="003459B9" w:rsidRPr="004266E6" w:rsidRDefault="003459B9" w:rsidP="00DD763A">
    <w:pPr>
      <w:pStyle w:val="a8"/>
      <w:ind w:firstLine="360"/>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335C" w:rsidRPr="00BA335C">
      <w:rPr>
        <w:rFonts w:hint="eastAsia"/>
        <w:b/>
        <w:bCs/>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90FF2" w14:textId="77777777" w:rsidR="003459B9" w:rsidRDefault="003459B9">
    <w:pPr>
      <w:pStyle w:val="a8"/>
      <w:ind w:firstLine="360"/>
    </w:pPr>
    <w:r>
      <w:rPr>
        <w:rFonts w:hint="eastAsia"/>
      </w:rPr>
      <w:t>浙江大学博士学位论文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7013A">
      <w:rPr>
        <w:rFonts w:hint="eastAsia"/>
        <w:b/>
        <w:bCs/>
        <w:noProof/>
      </w:rPr>
      <w:t>错误</w:t>
    </w:r>
    <w:r w:rsidR="0097013A">
      <w:rPr>
        <w:rFonts w:hint="eastAsia"/>
        <w:b/>
        <w:bCs/>
        <w:noProof/>
      </w:rPr>
      <w:t>!</w:t>
    </w:r>
    <w:r w:rsidR="0097013A">
      <w:rPr>
        <w:rFonts w:hint="eastAsia"/>
        <w:b/>
        <w:bCs/>
        <w:noProof/>
      </w:rPr>
      <w:t>文档中没有指定样式的文字。</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0EA7F" w14:textId="447BF627" w:rsidR="003459B9" w:rsidRDefault="003459B9" w:rsidP="00DD763A">
    <w:pPr>
      <w:pStyle w:val="a8"/>
      <w:ind w:firstLine="360"/>
      <w:jc w:val="both"/>
    </w:pPr>
    <w:r>
      <w:rPr>
        <w:rFonts w:hint="eastAsia"/>
      </w:rPr>
      <w:t xml:space="preserve"> </w:t>
    </w:r>
    <w:r>
      <w:rPr>
        <w:rFonts w:hint="eastAsia"/>
      </w:rPr>
      <w:t>浙江大学硕士学位论文</w:t>
    </w:r>
    <w:r>
      <w:rPr>
        <w:rFonts w:hint="eastAsia"/>
      </w:rPr>
      <w:t xml:space="preserve">                                                              </w:t>
    </w:r>
    <w:r w:rsidR="00BA335C">
      <w:fldChar w:fldCharType="begin"/>
    </w:r>
    <w:r w:rsidR="00BA335C">
      <w:instrText xml:space="preserve"> STYLEREF  "</w:instrText>
    </w:r>
    <w:r w:rsidR="00BA335C">
      <w:instrText>标题</w:instrText>
    </w:r>
    <w:r w:rsidR="00BA335C">
      <w:instrText xml:space="preserve"> 1,</w:instrText>
    </w:r>
    <w:r w:rsidR="00BA335C">
      <w:instrText>章标题</w:instrText>
    </w:r>
    <w:r w:rsidR="00BA335C">
      <w:instrText>(</w:instrText>
    </w:r>
    <w:r w:rsidR="00BA335C">
      <w:instrText>有序号</w:instrText>
    </w:r>
    <w:r w:rsidR="00BA335C">
      <w:instrText xml:space="preserve">)"  \* MERGEFORMAT </w:instrText>
    </w:r>
    <w:r w:rsidR="00BA335C">
      <w:fldChar w:fldCharType="separate"/>
    </w:r>
    <w:r w:rsidR="00BA335C">
      <w:rPr>
        <w:rFonts w:hint="eastAsia"/>
        <w:noProof/>
      </w:rPr>
      <w:t>参考文献</w:t>
    </w:r>
    <w:r w:rsidR="00BA335C">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FD4C4" w14:textId="77777777" w:rsidR="003459B9" w:rsidRDefault="003459B9" w:rsidP="00BA335C">
    <w:pPr>
      <w:pStyle w:val="a8"/>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DF9C1" w14:textId="49B5A7F5" w:rsidR="003459B9" w:rsidRDefault="003459B9" w:rsidP="00070D76">
    <w:pPr>
      <w:pStyle w:val="chenjiaxingstyle"/>
      <w:ind w:firstLine="0"/>
      <w:jc w:val="left"/>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6DA3D" w14:textId="6E0AF87E" w:rsidR="003459B9" w:rsidRPr="004266E6" w:rsidRDefault="003459B9" w:rsidP="00DD763A">
    <w:pPr>
      <w:pStyle w:val="a8"/>
      <w:ind w:firstLine="360"/>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A335C" w:rsidRPr="00BA335C">
      <w:rPr>
        <w:rFonts w:hint="eastAsia"/>
        <w:b/>
        <w:bCs/>
        <w:noProof/>
      </w:rPr>
      <w:t>摘要</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DE44E" w14:textId="77777777" w:rsidR="003459B9" w:rsidRDefault="003459B9" w:rsidP="00DD763A">
    <w:pPr>
      <w:pStyle w:val="a8"/>
      <w:ind w:firstLine="360"/>
      <w:jc w:val="both"/>
    </w:pPr>
    <w:r>
      <w:rPr>
        <w:rFonts w:hint="eastAsia"/>
      </w:rPr>
      <w:tab/>
    </w:r>
    <w:r>
      <w:rPr>
        <w:rFonts w:hint="eastAsia"/>
      </w:rPr>
      <w:t>浙江大学硕士学位论文</w:t>
    </w:r>
    <w:r>
      <w:rPr>
        <w:rFonts w:hint="eastAsia"/>
      </w:rPr>
      <w:t xml:space="preserve">                                                   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9FC5F" w14:textId="64262E55" w:rsidR="003459B9" w:rsidRPr="004266E6" w:rsidRDefault="003459B9" w:rsidP="00DD763A">
    <w:pPr>
      <w:pStyle w:val="a8"/>
      <w:ind w:firstLine="360"/>
      <w:jc w:val="both"/>
    </w:pPr>
    <w:r>
      <w:rPr>
        <w:rFonts w:hint="eastAsia"/>
      </w:rPr>
      <w:t>浙江大学硕士学位论文</w:t>
    </w:r>
    <w:r>
      <w:rPr>
        <w:rFonts w:hint="eastAsia"/>
      </w:rPr>
      <w:t xml:space="preserve">                                                             </w:t>
    </w:r>
    <w:r w:rsidRPr="00DD33E3">
      <w:rPr>
        <w:rFonts w:hint="eastAsia"/>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AB4C7" w14:textId="77777777" w:rsidR="003459B9" w:rsidRDefault="003459B9" w:rsidP="00DD763A">
    <w:pPr>
      <w:pStyle w:val="a8"/>
      <w:ind w:firstLine="360"/>
      <w:jc w:val="both"/>
    </w:pPr>
    <w:r>
      <w:rPr>
        <w:rFonts w:hint="eastAsia"/>
      </w:rPr>
      <w:tab/>
    </w:r>
    <w:r>
      <w:rPr>
        <w:rFonts w:hint="eastAsia"/>
      </w:rPr>
      <w:t>浙江大学硕士学位论文</w:t>
    </w:r>
    <w:r>
      <w:rPr>
        <w:rFonts w:hint="eastAsia"/>
      </w:rPr>
      <w:t xml:space="preserve">                                                   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2357B" w14:textId="2AE8B289" w:rsidR="003459B9" w:rsidRPr="009B02C3" w:rsidRDefault="003459B9" w:rsidP="009B02C3">
    <w:pPr>
      <w:pStyle w:val="a8"/>
      <w:ind w:firstLine="360"/>
      <w:jc w:val="both"/>
    </w:pPr>
    <w:r>
      <w:rPr>
        <w:rFonts w:hint="eastAsia"/>
      </w:rPr>
      <w:t>浙江大学硕士学位论文</w:t>
    </w:r>
    <w:r>
      <w:tab/>
    </w:r>
    <w:r>
      <w:tab/>
    </w: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31E70" w14:textId="77777777" w:rsidR="003459B9" w:rsidRPr="009B02C3" w:rsidRDefault="003459B9" w:rsidP="009B02C3">
    <w:pPr>
      <w:pStyle w:val="a8"/>
      <w:ind w:firstLine="360"/>
      <w:jc w:val="both"/>
    </w:pPr>
    <w:r>
      <w:rPr>
        <w:rFonts w:hint="eastAsia"/>
      </w:rPr>
      <w:t>浙江大学硕士学位论文</w:t>
    </w:r>
    <w:r>
      <w:rPr>
        <w:rFonts w:hint="eastAsia"/>
      </w:rPr>
      <w:tab/>
    </w:r>
    <w:r>
      <w:rPr>
        <w:rFonts w:hint="eastAsia"/>
      </w:rPr>
      <w:tab/>
    </w:r>
    <w:r>
      <w:fldChar w:fldCharType="begin"/>
    </w:r>
    <w:r>
      <w:instrText xml:space="preserve"> STYLEREF  </w:instrText>
    </w:r>
    <w:r>
      <w:instrText>样式</w:instrText>
    </w:r>
    <w:r>
      <w:instrText xml:space="preserve">1  \* MERGEFORMAT </w:instrText>
    </w:r>
    <w:r>
      <w:fldChar w:fldCharType="separate"/>
    </w:r>
    <w:r w:rsidR="00BA335C">
      <w:rPr>
        <w:rFonts w:hint="eastAsia"/>
        <w:noProof/>
      </w:rPr>
      <w:t>表目录</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9E0A6A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0CAFA7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F8E719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298157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E6D0738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3BA66D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F60DC8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78DCED9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13053C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861A3D0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382241BD"/>
    <w:multiLevelType w:val="hybridMultilevel"/>
    <w:tmpl w:val="75769E2A"/>
    <w:styleLink w:val="ImportedStyle2"/>
    <w:lvl w:ilvl="0" w:tplc="1C28AAB8">
      <w:start w:val="1"/>
      <w:numFmt w:val="decimal"/>
      <w:lvlText w:val="%1."/>
      <w:lvlJc w:val="left"/>
      <w:pPr>
        <w:ind w:left="72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7DC7CA2">
      <w:start w:val="1"/>
      <w:numFmt w:val="lowerLetter"/>
      <w:lvlText w:val="%2."/>
      <w:lvlJc w:val="left"/>
      <w:pPr>
        <w:ind w:left="144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BE00B60A">
      <w:start w:val="1"/>
      <w:numFmt w:val="lowerRoman"/>
      <w:lvlText w:val="%3."/>
      <w:lvlJc w:val="left"/>
      <w:pPr>
        <w:ind w:left="2160" w:hanging="286"/>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C305DFA">
      <w:start w:val="1"/>
      <w:numFmt w:val="decimal"/>
      <w:lvlText w:val="%4."/>
      <w:lvlJc w:val="left"/>
      <w:pPr>
        <w:ind w:left="288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7302896">
      <w:start w:val="1"/>
      <w:numFmt w:val="lowerLetter"/>
      <w:lvlText w:val="%5."/>
      <w:lvlJc w:val="left"/>
      <w:pPr>
        <w:ind w:left="360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47E906A">
      <w:start w:val="1"/>
      <w:numFmt w:val="lowerRoman"/>
      <w:lvlText w:val="%6."/>
      <w:lvlJc w:val="left"/>
      <w:pPr>
        <w:ind w:left="4320" w:hanging="286"/>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C40BA40">
      <w:start w:val="1"/>
      <w:numFmt w:val="decimal"/>
      <w:lvlText w:val="%7."/>
      <w:lvlJc w:val="left"/>
      <w:pPr>
        <w:ind w:left="504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4E8838C">
      <w:start w:val="1"/>
      <w:numFmt w:val="lowerLetter"/>
      <w:lvlText w:val="%8."/>
      <w:lvlJc w:val="left"/>
      <w:pPr>
        <w:ind w:left="5760" w:hanging="360"/>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69EED9A">
      <w:start w:val="1"/>
      <w:numFmt w:val="lowerRoman"/>
      <w:lvlText w:val="%9."/>
      <w:lvlJc w:val="left"/>
      <w:pPr>
        <w:ind w:left="6480" w:hanging="286"/>
      </w:pPr>
      <w:rPr>
        <w:rFonts w:ascii="Times" w:eastAsia="Times" w:hAnsi="Times" w:cs="Time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4A44695A"/>
    <w:multiLevelType w:val="hybridMultilevel"/>
    <w:tmpl w:val="1BC8237C"/>
    <w:lvl w:ilvl="0" w:tplc="43CA23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55055608"/>
    <w:multiLevelType w:val="hybridMultilevel"/>
    <w:tmpl w:val="A4644062"/>
    <w:lvl w:ilvl="0" w:tplc="BA5A9F9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DB7FB5"/>
    <w:multiLevelType w:val="hybridMultilevel"/>
    <w:tmpl w:val="CE760010"/>
    <w:lvl w:ilvl="0" w:tplc="95A447C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5F0623"/>
    <w:multiLevelType w:val="multilevel"/>
    <w:tmpl w:val="FD22B13E"/>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15:restartNumberingAfterBreak="0">
    <w:nsid w:val="702F1633"/>
    <w:multiLevelType w:val="hybridMultilevel"/>
    <w:tmpl w:val="B59C94EA"/>
    <w:styleLink w:val="ImportedStyle1"/>
    <w:lvl w:ilvl="0" w:tplc="4B96214E">
      <w:start w:val="1"/>
      <w:numFmt w:val="decimal"/>
      <w:lvlText w:val="%1."/>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83844B6">
      <w:start w:val="1"/>
      <w:numFmt w:val="lowerLetter"/>
      <w:lvlText w:val="%2."/>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0F47CDA">
      <w:start w:val="1"/>
      <w:numFmt w:val="lowerRoman"/>
      <w:lvlText w:val="%3."/>
      <w:lvlJc w:val="left"/>
      <w:pPr>
        <w:ind w:left="252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A0A39E8">
      <w:start w:val="1"/>
      <w:numFmt w:val="decimal"/>
      <w:lvlText w:val="%4."/>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CE81182">
      <w:start w:val="1"/>
      <w:numFmt w:val="lowerLetter"/>
      <w:lvlText w:val="%5."/>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29EA9DE">
      <w:start w:val="1"/>
      <w:numFmt w:val="lowerRoman"/>
      <w:lvlText w:val="%6."/>
      <w:lvlJc w:val="left"/>
      <w:pPr>
        <w:ind w:left="468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95E243C">
      <w:start w:val="1"/>
      <w:numFmt w:val="decimal"/>
      <w:lvlText w:val="%7."/>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C5662CE">
      <w:start w:val="1"/>
      <w:numFmt w:val="lowerLetter"/>
      <w:lvlText w:val="%8."/>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01C2778">
      <w:start w:val="1"/>
      <w:numFmt w:val="lowerRoman"/>
      <w:lvlText w:val="%9."/>
      <w:lvlJc w:val="left"/>
      <w:pPr>
        <w:ind w:left="684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8" w15:restartNumberingAfterBreak="0">
    <w:nsid w:val="75755142"/>
    <w:multiLevelType w:val="hybridMultilevel"/>
    <w:tmpl w:val="260C18CC"/>
    <w:styleLink w:val="ImportedStyle3"/>
    <w:lvl w:ilvl="0" w:tplc="C3483642">
      <w:start w:val="1"/>
      <w:numFmt w:val="decimal"/>
      <w:lvlText w:val="%1."/>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916F23C">
      <w:start w:val="1"/>
      <w:numFmt w:val="lowerLetter"/>
      <w:lvlText w:val="%2."/>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7BEB57A">
      <w:start w:val="1"/>
      <w:numFmt w:val="lowerRoman"/>
      <w:lvlText w:val="%3."/>
      <w:lvlJc w:val="left"/>
      <w:pPr>
        <w:ind w:left="252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0607FA6">
      <w:start w:val="1"/>
      <w:numFmt w:val="decimal"/>
      <w:lvlText w:val="%4."/>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9889970">
      <w:start w:val="1"/>
      <w:numFmt w:val="lowerLetter"/>
      <w:lvlText w:val="%5."/>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B501F6A">
      <w:start w:val="1"/>
      <w:numFmt w:val="lowerRoman"/>
      <w:lvlText w:val="%6."/>
      <w:lvlJc w:val="left"/>
      <w:pPr>
        <w:ind w:left="468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0CCAA7E">
      <w:start w:val="1"/>
      <w:numFmt w:val="decimal"/>
      <w:lvlText w:val="%7."/>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98AA066">
      <w:start w:val="1"/>
      <w:numFmt w:val="lowerLetter"/>
      <w:lvlText w:val="%8."/>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6448E40">
      <w:start w:val="1"/>
      <w:numFmt w:val="lowerRoman"/>
      <w:lvlText w:val="%9."/>
      <w:lvlJc w:val="left"/>
      <w:pPr>
        <w:ind w:left="6840" w:hanging="29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17"/>
  </w:num>
  <w:num w:numId="2">
    <w:abstractNumId w:val="11"/>
  </w:num>
  <w:num w:numId="3">
    <w:abstractNumId w:val="18"/>
  </w:num>
  <w:num w:numId="4">
    <w:abstractNumId w:val="16"/>
  </w:num>
  <w:num w:numId="5">
    <w:abstractNumId w:val="13"/>
  </w:num>
  <w:num w:numId="6">
    <w:abstractNumId w:val="12"/>
  </w:num>
  <w:num w:numId="7">
    <w:abstractNumId w:val="16"/>
  </w:num>
  <w:num w:numId="8">
    <w:abstractNumId w:val="16"/>
  </w:num>
  <w:num w:numId="9">
    <w:abstractNumId w:val="14"/>
  </w:num>
  <w:num w:numId="10">
    <w:abstractNumId w:val="16"/>
  </w:num>
  <w:num w:numId="11">
    <w:abstractNumId w:val="15"/>
  </w:num>
  <w:num w:numId="12">
    <w:abstractNumId w:val="10"/>
  </w:num>
  <w:num w:numId="13">
    <w:abstractNumId w:val="16"/>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16"/>
  </w:num>
  <w:num w:numId="25">
    <w:abstractNumId w:val="16"/>
  </w:num>
  <w:num w:numId="26">
    <w:abstractNumId w:val="16"/>
  </w:num>
  <w:num w:numId="27">
    <w:abstractNumId w:val="16"/>
  </w:num>
  <w:num w:numId="28">
    <w:abstractNumId w:val="13"/>
  </w:num>
  <w:num w:numId="29">
    <w:abstractNumId w:val="13"/>
  </w:num>
  <w:num w:numId="30">
    <w:abstractNumId w:val="13"/>
  </w:num>
  <w:num w:numId="31">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AD1"/>
    <w:rsid w:val="000008C2"/>
    <w:rsid w:val="00001650"/>
    <w:rsid w:val="0000248E"/>
    <w:rsid w:val="00006A55"/>
    <w:rsid w:val="0000740E"/>
    <w:rsid w:val="00011AAA"/>
    <w:rsid w:val="0001236D"/>
    <w:rsid w:val="00013F1F"/>
    <w:rsid w:val="000147C5"/>
    <w:rsid w:val="00015B61"/>
    <w:rsid w:val="00022108"/>
    <w:rsid w:val="000222E2"/>
    <w:rsid w:val="0002294E"/>
    <w:rsid w:val="0002459B"/>
    <w:rsid w:val="0002745D"/>
    <w:rsid w:val="000317A3"/>
    <w:rsid w:val="00035206"/>
    <w:rsid w:val="0003546B"/>
    <w:rsid w:val="0003659E"/>
    <w:rsid w:val="00043F72"/>
    <w:rsid w:val="000505B6"/>
    <w:rsid w:val="00051DE4"/>
    <w:rsid w:val="00052DCF"/>
    <w:rsid w:val="00053E51"/>
    <w:rsid w:val="00057527"/>
    <w:rsid w:val="000577B7"/>
    <w:rsid w:val="00067BB5"/>
    <w:rsid w:val="00070B9D"/>
    <w:rsid w:val="00070D76"/>
    <w:rsid w:val="000727F6"/>
    <w:rsid w:val="0007337C"/>
    <w:rsid w:val="00073713"/>
    <w:rsid w:val="0007443E"/>
    <w:rsid w:val="00075E66"/>
    <w:rsid w:val="000765DE"/>
    <w:rsid w:val="000814DD"/>
    <w:rsid w:val="000819C4"/>
    <w:rsid w:val="000822FA"/>
    <w:rsid w:val="0008308E"/>
    <w:rsid w:val="000841DD"/>
    <w:rsid w:val="00087C11"/>
    <w:rsid w:val="00087CA0"/>
    <w:rsid w:val="00091791"/>
    <w:rsid w:val="00092274"/>
    <w:rsid w:val="00093165"/>
    <w:rsid w:val="000A48AB"/>
    <w:rsid w:val="000B3C51"/>
    <w:rsid w:val="000B454D"/>
    <w:rsid w:val="000B52A7"/>
    <w:rsid w:val="000B553A"/>
    <w:rsid w:val="000B7F0D"/>
    <w:rsid w:val="000C0504"/>
    <w:rsid w:val="000C1B79"/>
    <w:rsid w:val="000C6C3F"/>
    <w:rsid w:val="000D3BEC"/>
    <w:rsid w:val="000D5505"/>
    <w:rsid w:val="000E1662"/>
    <w:rsid w:val="000E4039"/>
    <w:rsid w:val="000E69A7"/>
    <w:rsid w:val="000E6FAD"/>
    <w:rsid w:val="000E7A5E"/>
    <w:rsid w:val="000F5A44"/>
    <w:rsid w:val="000F62D7"/>
    <w:rsid w:val="00101A7E"/>
    <w:rsid w:val="0010200C"/>
    <w:rsid w:val="00103BAC"/>
    <w:rsid w:val="00107B76"/>
    <w:rsid w:val="00107D81"/>
    <w:rsid w:val="0011011C"/>
    <w:rsid w:val="00114503"/>
    <w:rsid w:val="001152F6"/>
    <w:rsid w:val="00116668"/>
    <w:rsid w:val="00117992"/>
    <w:rsid w:val="00117F62"/>
    <w:rsid w:val="0012222E"/>
    <w:rsid w:val="00122EA0"/>
    <w:rsid w:val="001256AC"/>
    <w:rsid w:val="001337A5"/>
    <w:rsid w:val="00133E03"/>
    <w:rsid w:val="00141C1E"/>
    <w:rsid w:val="00146F65"/>
    <w:rsid w:val="00147CDA"/>
    <w:rsid w:val="00151019"/>
    <w:rsid w:val="00155044"/>
    <w:rsid w:val="00155AEF"/>
    <w:rsid w:val="00161278"/>
    <w:rsid w:val="001624E2"/>
    <w:rsid w:val="00164E10"/>
    <w:rsid w:val="00165935"/>
    <w:rsid w:val="001722F6"/>
    <w:rsid w:val="001751DC"/>
    <w:rsid w:val="00180D84"/>
    <w:rsid w:val="0018405A"/>
    <w:rsid w:val="00186A74"/>
    <w:rsid w:val="00187AA1"/>
    <w:rsid w:val="00191068"/>
    <w:rsid w:val="00192F76"/>
    <w:rsid w:val="00196D3A"/>
    <w:rsid w:val="001A0CFD"/>
    <w:rsid w:val="001A3EAA"/>
    <w:rsid w:val="001A7DB0"/>
    <w:rsid w:val="001B4BDA"/>
    <w:rsid w:val="001C03AC"/>
    <w:rsid w:val="001D210D"/>
    <w:rsid w:val="001D3795"/>
    <w:rsid w:val="001D3DB7"/>
    <w:rsid w:val="001D5F5F"/>
    <w:rsid w:val="001E17E5"/>
    <w:rsid w:val="001E3616"/>
    <w:rsid w:val="001E4A63"/>
    <w:rsid w:val="001E5EC7"/>
    <w:rsid w:val="001F0DEB"/>
    <w:rsid w:val="001F44FB"/>
    <w:rsid w:val="001F5373"/>
    <w:rsid w:val="001F7034"/>
    <w:rsid w:val="001F7E3D"/>
    <w:rsid w:val="00200D77"/>
    <w:rsid w:val="0020199E"/>
    <w:rsid w:val="0020265A"/>
    <w:rsid w:val="002039B4"/>
    <w:rsid w:val="00204A26"/>
    <w:rsid w:val="00206348"/>
    <w:rsid w:val="002108CE"/>
    <w:rsid w:val="00211256"/>
    <w:rsid w:val="00214268"/>
    <w:rsid w:val="002155E6"/>
    <w:rsid w:val="0021721E"/>
    <w:rsid w:val="00224E68"/>
    <w:rsid w:val="00225136"/>
    <w:rsid w:val="00227319"/>
    <w:rsid w:val="0023189C"/>
    <w:rsid w:val="00231BC8"/>
    <w:rsid w:val="00231F20"/>
    <w:rsid w:val="00240640"/>
    <w:rsid w:val="002409BF"/>
    <w:rsid w:val="002448A6"/>
    <w:rsid w:val="00245C1A"/>
    <w:rsid w:val="00251C9F"/>
    <w:rsid w:val="00252269"/>
    <w:rsid w:val="00255CCC"/>
    <w:rsid w:val="00264215"/>
    <w:rsid w:val="002643C8"/>
    <w:rsid w:val="00264567"/>
    <w:rsid w:val="002652FB"/>
    <w:rsid w:val="00265590"/>
    <w:rsid w:val="002674A8"/>
    <w:rsid w:val="00271757"/>
    <w:rsid w:val="00274E65"/>
    <w:rsid w:val="00280E0A"/>
    <w:rsid w:val="00285920"/>
    <w:rsid w:val="002915BE"/>
    <w:rsid w:val="00291ED2"/>
    <w:rsid w:val="00292633"/>
    <w:rsid w:val="002928FD"/>
    <w:rsid w:val="00295750"/>
    <w:rsid w:val="0029785D"/>
    <w:rsid w:val="002A091B"/>
    <w:rsid w:val="002A303C"/>
    <w:rsid w:val="002A4FDD"/>
    <w:rsid w:val="002A6379"/>
    <w:rsid w:val="002A7035"/>
    <w:rsid w:val="002A7DAF"/>
    <w:rsid w:val="002B1485"/>
    <w:rsid w:val="002B1694"/>
    <w:rsid w:val="002B3EAB"/>
    <w:rsid w:val="002B4301"/>
    <w:rsid w:val="002B55AD"/>
    <w:rsid w:val="002B72EA"/>
    <w:rsid w:val="002C186F"/>
    <w:rsid w:val="002C3502"/>
    <w:rsid w:val="002C5B4D"/>
    <w:rsid w:val="002C6CE0"/>
    <w:rsid w:val="002D0121"/>
    <w:rsid w:val="002D05A8"/>
    <w:rsid w:val="002D2BAD"/>
    <w:rsid w:val="002D3D65"/>
    <w:rsid w:val="002D3DAF"/>
    <w:rsid w:val="002D4837"/>
    <w:rsid w:val="002D4F71"/>
    <w:rsid w:val="002E0153"/>
    <w:rsid w:val="002E03F1"/>
    <w:rsid w:val="002F550F"/>
    <w:rsid w:val="002F6747"/>
    <w:rsid w:val="00301A45"/>
    <w:rsid w:val="0030346C"/>
    <w:rsid w:val="003038F1"/>
    <w:rsid w:val="0030469C"/>
    <w:rsid w:val="00306663"/>
    <w:rsid w:val="003079B4"/>
    <w:rsid w:val="003121EC"/>
    <w:rsid w:val="00315534"/>
    <w:rsid w:val="00315917"/>
    <w:rsid w:val="00315A55"/>
    <w:rsid w:val="00316213"/>
    <w:rsid w:val="00321873"/>
    <w:rsid w:val="00322641"/>
    <w:rsid w:val="003236A4"/>
    <w:rsid w:val="003245BB"/>
    <w:rsid w:val="003256EB"/>
    <w:rsid w:val="00326D4F"/>
    <w:rsid w:val="00327A14"/>
    <w:rsid w:val="00330196"/>
    <w:rsid w:val="00330DFC"/>
    <w:rsid w:val="00334185"/>
    <w:rsid w:val="00334284"/>
    <w:rsid w:val="00340688"/>
    <w:rsid w:val="00344697"/>
    <w:rsid w:val="003459B9"/>
    <w:rsid w:val="003518F7"/>
    <w:rsid w:val="00356527"/>
    <w:rsid w:val="0035696B"/>
    <w:rsid w:val="00356F0D"/>
    <w:rsid w:val="00362063"/>
    <w:rsid w:val="00367D93"/>
    <w:rsid w:val="00370416"/>
    <w:rsid w:val="00370EA4"/>
    <w:rsid w:val="00370FAC"/>
    <w:rsid w:val="003778DA"/>
    <w:rsid w:val="003811A8"/>
    <w:rsid w:val="00381F3C"/>
    <w:rsid w:val="0038334E"/>
    <w:rsid w:val="00393C0C"/>
    <w:rsid w:val="00394B7F"/>
    <w:rsid w:val="003957AC"/>
    <w:rsid w:val="0039649B"/>
    <w:rsid w:val="003A033C"/>
    <w:rsid w:val="003A32FD"/>
    <w:rsid w:val="003A67DD"/>
    <w:rsid w:val="003B1581"/>
    <w:rsid w:val="003B2912"/>
    <w:rsid w:val="003B3A04"/>
    <w:rsid w:val="003B3E68"/>
    <w:rsid w:val="003B6624"/>
    <w:rsid w:val="003B6947"/>
    <w:rsid w:val="003C08A7"/>
    <w:rsid w:val="003C1AE8"/>
    <w:rsid w:val="003C3A16"/>
    <w:rsid w:val="003C46D6"/>
    <w:rsid w:val="003C46F0"/>
    <w:rsid w:val="003C72A2"/>
    <w:rsid w:val="003D11EF"/>
    <w:rsid w:val="003D7914"/>
    <w:rsid w:val="003E2714"/>
    <w:rsid w:val="003E6BEE"/>
    <w:rsid w:val="003E7C07"/>
    <w:rsid w:val="003E7E63"/>
    <w:rsid w:val="003F387B"/>
    <w:rsid w:val="003F44EB"/>
    <w:rsid w:val="00402BBA"/>
    <w:rsid w:val="00404F03"/>
    <w:rsid w:val="00411BDA"/>
    <w:rsid w:val="00414AA2"/>
    <w:rsid w:val="00421082"/>
    <w:rsid w:val="00421355"/>
    <w:rsid w:val="00423185"/>
    <w:rsid w:val="00431D15"/>
    <w:rsid w:val="00432438"/>
    <w:rsid w:val="00434C59"/>
    <w:rsid w:val="00435CA1"/>
    <w:rsid w:val="00436E3D"/>
    <w:rsid w:val="004411C7"/>
    <w:rsid w:val="004419A1"/>
    <w:rsid w:val="00443503"/>
    <w:rsid w:val="00444F92"/>
    <w:rsid w:val="00445CC3"/>
    <w:rsid w:val="0044699D"/>
    <w:rsid w:val="004546A3"/>
    <w:rsid w:val="00463488"/>
    <w:rsid w:val="00464DA1"/>
    <w:rsid w:val="00466B96"/>
    <w:rsid w:val="00470603"/>
    <w:rsid w:val="0047151F"/>
    <w:rsid w:val="00472036"/>
    <w:rsid w:val="00475530"/>
    <w:rsid w:val="00476207"/>
    <w:rsid w:val="00481679"/>
    <w:rsid w:val="0048310F"/>
    <w:rsid w:val="004831EE"/>
    <w:rsid w:val="00483A6A"/>
    <w:rsid w:val="00485179"/>
    <w:rsid w:val="00491E13"/>
    <w:rsid w:val="00492ABD"/>
    <w:rsid w:val="00493056"/>
    <w:rsid w:val="00494533"/>
    <w:rsid w:val="004969BA"/>
    <w:rsid w:val="004A24A6"/>
    <w:rsid w:val="004A2F17"/>
    <w:rsid w:val="004A52B7"/>
    <w:rsid w:val="004A6FF8"/>
    <w:rsid w:val="004A7D4A"/>
    <w:rsid w:val="004B3A76"/>
    <w:rsid w:val="004B5074"/>
    <w:rsid w:val="004B56CE"/>
    <w:rsid w:val="004C0454"/>
    <w:rsid w:val="004C166B"/>
    <w:rsid w:val="004C3C96"/>
    <w:rsid w:val="004C6563"/>
    <w:rsid w:val="004C7819"/>
    <w:rsid w:val="004C7B66"/>
    <w:rsid w:val="004D41CF"/>
    <w:rsid w:val="004E0D43"/>
    <w:rsid w:val="004E7C86"/>
    <w:rsid w:val="004F02BB"/>
    <w:rsid w:val="004F3614"/>
    <w:rsid w:val="004F4E97"/>
    <w:rsid w:val="004F6113"/>
    <w:rsid w:val="00500774"/>
    <w:rsid w:val="00503B4A"/>
    <w:rsid w:val="00506337"/>
    <w:rsid w:val="005102C3"/>
    <w:rsid w:val="00510879"/>
    <w:rsid w:val="00510CF1"/>
    <w:rsid w:val="005116E6"/>
    <w:rsid w:val="00513065"/>
    <w:rsid w:val="0051463B"/>
    <w:rsid w:val="00515604"/>
    <w:rsid w:val="005159C2"/>
    <w:rsid w:val="00515D61"/>
    <w:rsid w:val="00520927"/>
    <w:rsid w:val="005245C1"/>
    <w:rsid w:val="00524859"/>
    <w:rsid w:val="0053067F"/>
    <w:rsid w:val="00531E13"/>
    <w:rsid w:val="0053729B"/>
    <w:rsid w:val="00537FCA"/>
    <w:rsid w:val="0054137E"/>
    <w:rsid w:val="00543284"/>
    <w:rsid w:val="00555721"/>
    <w:rsid w:val="00557176"/>
    <w:rsid w:val="0056098D"/>
    <w:rsid w:val="00563117"/>
    <w:rsid w:val="00563D59"/>
    <w:rsid w:val="005640A6"/>
    <w:rsid w:val="005675F7"/>
    <w:rsid w:val="005729C5"/>
    <w:rsid w:val="005734B2"/>
    <w:rsid w:val="005734D3"/>
    <w:rsid w:val="0057370F"/>
    <w:rsid w:val="00574E80"/>
    <w:rsid w:val="005758B6"/>
    <w:rsid w:val="005827FB"/>
    <w:rsid w:val="00583CD6"/>
    <w:rsid w:val="00586059"/>
    <w:rsid w:val="00591ED2"/>
    <w:rsid w:val="00592ACE"/>
    <w:rsid w:val="00593100"/>
    <w:rsid w:val="005931D5"/>
    <w:rsid w:val="00593D31"/>
    <w:rsid w:val="005956D9"/>
    <w:rsid w:val="00597A04"/>
    <w:rsid w:val="005A07F2"/>
    <w:rsid w:val="005A352E"/>
    <w:rsid w:val="005A7DF2"/>
    <w:rsid w:val="005B0DD9"/>
    <w:rsid w:val="005B1ED0"/>
    <w:rsid w:val="005B4CF2"/>
    <w:rsid w:val="005C653D"/>
    <w:rsid w:val="005C7031"/>
    <w:rsid w:val="005D4C2B"/>
    <w:rsid w:val="005D4F14"/>
    <w:rsid w:val="005D56ED"/>
    <w:rsid w:val="005D71C3"/>
    <w:rsid w:val="005E02C9"/>
    <w:rsid w:val="005E27D7"/>
    <w:rsid w:val="005E54AA"/>
    <w:rsid w:val="005E5872"/>
    <w:rsid w:val="005E62CA"/>
    <w:rsid w:val="005F05EF"/>
    <w:rsid w:val="005F1BDB"/>
    <w:rsid w:val="005F3535"/>
    <w:rsid w:val="005F698D"/>
    <w:rsid w:val="005F6A0B"/>
    <w:rsid w:val="005F728F"/>
    <w:rsid w:val="00602EF0"/>
    <w:rsid w:val="006068CD"/>
    <w:rsid w:val="00610B60"/>
    <w:rsid w:val="00612BC8"/>
    <w:rsid w:val="00615CFB"/>
    <w:rsid w:val="006163EA"/>
    <w:rsid w:val="00616C2C"/>
    <w:rsid w:val="006201EC"/>
    <w:rsid w:val="006205B5"/>
    <w:rsid w:val="00624E96"/>
    <w:rsid w:val="0062530B"/>
    <w:rsid w:val="00625CF7"/>
    <w:rsid w:val="006271B6"/>
    <w:rsid w:val="00630895"/>
    <w:rsid w:val="00631B55"/>
    <w:rsid w:val="00633C5F"/>
    <w:rsid w:val="006349E6"/>
    <w:rsid w:val="00635748"/>
    <w:rsid w:val="006361A8"/>
    <w:rsid w:val="006373C0"/>
    <w:rsid w:val="00641C82"/>
    <w:rsid w:val="006429E1"/>
    <w:rsid w:val="00643DC5"/>
    <w:rsid w:val="00644129"/>
    <w:rsid w:val="00647A9E"/>
    <w:rsid w:val="00650912"/>
    <w:rsid w:val="00653839"/>
    <w:rsid w:val="00653AB8"/>
    <w:rsid w:val="00653FFB"/>
    <w:rsid w:val="006561CC"/>
    <w:rsid w:val="00657491"/>
    <w:rsid w:val="00657613"/>
    <w:rsid w:val="00660AD1"/>
    <w:rsid w:val="00660CD2"/>
    <w:rsid w:val="00661457"/>
    <w:rsid w:val="006615FF"/>
    <w:rsid w:val="0066415A"/>
    <w:rsid w:val="00671868"/>
    <w:rsid w:val="00672960"/>
    <w:rsid w:val="00672F43"/>
    <w:rsid w:val="006801A0"/>
    <w:rsid w:val="00680FD1"/>
    <w:rsid w:val="00685B54"/>
    <w:rsid w:val="006953F3"/>
    <w:rsid w:val="0069553B"/>
    <w:rsid w:val="00697A3A"/>
    <w:rsid w:val="006A480A"/>
    <w:rsid w:val="006A5A90"/>
    <w:rsid w:val="006B2BC7"/>
    <w:rsid w:val="006B359B"/>
    <w:rsid w:val="006B3CD7"/>
    <w:rsid w:val="006B5735"/>
    <w:rsid w:val="006B65DE"/>
    <w:rsid w:val="006B6DEA"/>
    <w:rsid w:val="006B786E"/>
    <w:rsid w:val="006C0B5D"/>
    <w:rsid w:val="006C2F83"/>
    <w:rsid w:val="006C3889"/>
    <w:rsid w:val="006C4122"/>
    <w:rsid w:val="006C645C"/>
    <w:rsid w:val="006D37C8"/>
    <w:rsid w:val="006D48FF"/>
    <w:rsid w:val="006D4F42"/>
    <w:rsid w:val="006D5648"/>
    <w:rsid w:val="006D6AB5"/>
    <w:rsid w:val="006E043D"/>
    <w:rsid w:val="006E13F0"/>
    <w:rsid w:val="006E19E3"/>
    <w:rsid w:val="006E2C94"/>
    <w:rsid w:val="006E3DA6"/>
    <w:rsid w:val="006F0999"/>
    <w:rsid w:val="006F3A4D"/>
    <w:rsid w:val="006F5291"/>
    <w:rsid w:val="006F796C"/>
    <w:rsid w:val="007003B7"/>
    <w:rsid w:val="00700B29"/>
    <w:rsid w:val="0070137D"/>
    <w:rsid w:val="007014EB"/>
    <w:rsid w:val="00704C80"/>
    <w:rsid w:val="00707B7F"/>
    <w:rsid w:val="00707D6C"/>
    <w:rsid w:val="00722D45"/>
    <w:rsid w:val="00724447"/>
    <w:rsid w:val="00725F01"/>
    <w:rsid w:val="00727228"/>
    <w:rsid w:val="00735F89"/>
    <w:rsid w:val="0073697A"/>
    <w:rsid w:val="00740141"/>
    <w:rsid w:val="00741D27"/>
    <w:rsid w:val="00743450"/>
    <w:rsid w:val="00746378"/>
    <w:rsid w:val="00746526"/>
    <w:rsid w:val="00751B16"/>
    <w:rsid w:val="00753631"/>
    <w:rsid w:val="00754E1E"/>
    <w:rsid w:val="00756488"/>
    <w:rsid w:val="00760446"/>
    <w:rsid w:val="00760615"/>
    <w:rsid w:val="00760F5F"/>
    <w:rsid w:val="00770D46"/>
    <w:rsid w:val="0077333E"/>
    <w:rsid w:val="00775727"/>
    <w:rsid w:val="00776B03"/>
    <w:rsid w:val="00780373"/>
    <w:rsid w:val="00782C0F"/>
    <w:rsid w:val="007900AA"/>
    <w:rsid w:val="00790256"/>
    <w:rsid w:val="00792ECA"/>
    <w:rsid w:val="00795D9C"/>
    <w:rsid w:val="007A0FFD"/>
    <w:rsid w:val="007A15C9"/>
    <w:rsid w:val="007A3912"/>
    <w:rsid w:val="007A4087"/>
    <w:rsid w:val="007A4458"/>
    <w:rsid w:val="007A5FBE"/>
    <w:rsid w:val="007A66C1"/>
    <w:rsid w:val="007A7A52"/>
    <w:rsid w:val="007B1A1C"/>
    <w:rsid w:val="007B7570"/>
    <w:rsid w:val="007B79CB"/>
    <w:rsid w:val="007C4615"/>
    <w:rsid w:val="007D1B95"/>
    <w:rsid w:val="007E0E05"/>
    <w:rsid w:val="007E1A26"/>
    <w:rsid w:val="007E3B73"/>
    <w:rsid w:val="007E6A66"/>
    <w:rsid w:val="007F2A25"/>
    <w:rsid w:val="007F3C0F"/>
    <w:rsid w:val="00800B52"/>
    <w:rsid w:val="00800D59"/>
    <w:rsid w:val="00805187"/>
    <w:rsid w:val="008269AF"/>
    <w:rsid w:val="00827FFD"/>
    <w:rsid w:val="00831A8B"/>
    <w:rsid w:val="00836829"/>
    <w:rsid w:val="0084426B"/>
    <w:rsid w:val="00845A51"/>
    <w:rsid w:val="00847ED9"/>
    <w:rsid w:val="0085084F"/>
    <w:rsid w:val="00855F28"/>
    <w:rsid w:val="008560A0"/>
    <w:rsid w:val="00857A40"/>
    <w:rsid w:val="008600A7"/>
    <w:rsid w:val="008621E2"/>
    <w:rsid w:val="00865026"/>
    <w:rsid w:val="00865749"/>
    <w:rsid w:val="0087053F"/>
    <w:rsid w:val="00874609"/>
    <w:rsid w:val="00874D6E"/>
    <w:rsid w:val="00876339"/>
    <w:rsid w:val="00876558"/>
    <w:rsid w:val="00880EFB"/>
    <w:rsid w:val="008847CD"/>
    <w:rsid w:val="00885EFB"/>
    <w:rsid w:val="008A1F83"/>
    <w:rsid w:val="008A44D0"/>
    <w:rsid w:val="008A4E83"/>
    <w:rsid w:val="008A6DC0"/>
    <w:rsid w:val="008B16AF"/>
    <w:rsid w:val="008B363C"/>
    <w:rsid w:val="008B482E"/>
    <w:rsid w:val="008C2CF6"/>
    <w:rsid w:val="008C32AB"/>
    <w:rsid w:val="008D2C06"/>
    <w:rsid w:val="008D7A17"/>
    <w:rsid w:val="008E050E"/>
    <w:rsid w:val="008E5C1B"/>
    <w:rsid w:val="008E6BF3"/>
    <w:rsid w:val="008F0769"/>
    <w:rsid w:val="008F11F5"/>
    <w:rsid w:val="008F2C68"/>
    <w:rsid w:val="008F3434"/>
    <w:rsid w:val="008F3CDC"/>
    <w:rsid w:val="008F4A07"/>
    <w:rsid w:val="008F533F"/>
    <w:rsid w:val="008F5751"/>
    <w:rsid w:val="008F5DF9"/>
    <w:rsid w:val="008F6C65"/>
    <w:rsid w:val="00900E66"/>
    <w:rsid w:val="00907CC9"/>
    <w:rsid w:val="00910B1B"/>
    <w:rsid w:val="009116CE"/>
    <w:rsid w:val="00912375"/>
    <w:rsid w:val="00914394"/>
    <w:rsid w:val="00922CF5"/>
    <w:rsid w:val="00923AD6"/>
    <w:rsid w:val="009246E8"/>
    <w:rsid w:val="00925DB4"/>
    <w:rsid w:val="00931F25"/>
    <w:rsid w:val="00932F4B"/>
    <w:rsid w:val="0093476A"/>
    <w:rsid w:val="00942174"/>
    <w:rsid w:val="00947E71"/>
    <w:rsid w:val="00950D35"/>
    <w:rsid w:val="009520DC"/>
    <w:rsid w:val="00952945"/>
    <w:rsid w:val="009530F4"/>
    <w:rsid w:val="009554D2"/>
    <w:rsid w:val="009556F7"/>
    <w:rsid w:val="00955824"/>
    <w:rsid w:val="009576EE"/>
    <w:rsid w:val="00960E13"/>
    <w:rsid w:val="00963250"/>
    <w:rsid w:val="00966936"/>
    <w:rsid w:val="0097013A"/>
    <w:rsid w:val="00970AB0"/>
    <w:rsid w:val="0097186E"/>
    <w:rsid w:val="00973CB4"/>
    <w:rsid w:val="00975528"/>
    <w:rsid w:val="00976DE4"/>
    <w:rsid w:val="0098122B"/>
    <w:rsid w:val="00981C7F"/>
    <w:rsid w:val="009825F4"/>
    <w:rsid w:val="00991C3B"/>
    <w:rsid w:val="009922A5"/>
    <w:rsid w:val="0099388E"/>
    <w:rsid w:val="00995D84"/>
    <w:rsid w:val="0099690F"/>
    <w:rsid w:val="00996FF4"/>
    <w:rsid w:val="00997C2E"/>
    <w:rsid w:val="009A02C6"/>
    <w:rsid w:val="009A1B59"/>
    <w:rsid w:val="009A33B0"/>
    <w:rsid w:val="009A41D3"/>
    <w:rsid w:val="009A47D5"/>
    <w:rsid w:val="009A7CA7"/>
    <w:rsid w:val="009B02C3"/>
    <w:rsid w:val="009B20AA"/>
    <w:rsid w:val="009B6433"/>
    <w:rsid w:val="009B78C2"/>
    <w:rsid w:val="009C37A0"/>
    <w:rsid w:val="009C3E98"/>
    <w:rsid w:val="009C4560"/>
    <w:rsid w:val="009C5AB0"/>
    <w:rsid w:val="009D1DB3"/>
    <w:rsid w:val="009D29FC"/>
    <w:rsid w:val="009D4FBE"/>
    <w:rsid w:val="009D5261"/>
    <w:rsid w:val="009D5ED7"/>
    <w:rsid w:val="009E4AE6"/>
    <w:rsid w:val="009E5422"/>
    <w:rsid w:val="009E671E"/>
    <w:rsid w:val="009F5BAA"/>
    <w:rsid w:val="009F62B8"/>
    <w:rsid w:val="009F71E1"/>
    <w:rsid w:val="009F7C14"/>
    <w:rsid w:val="00A015AD"/>
    <w:rsid w:val="00A03B0C"/>
    <w:rsid w:val="00A10A96"/>
    <w:rsid w:val="00A10B3B"/>
    <w:rsid w:val="00A13C0C"/>
    <w:rsid w:val="00A17FC2"/>
    <w:rsid w:val="00A229CE"/>
    <w:rsid w:val="00A2328F"/>
    <w:rsid w:val="00A25CB8"/>
    <w:rsid w:val="00A278BF"/>
    <w:rsid w:val="00A3158A"/>
    <w:rsid w:val="00A33F3D"/>
    <w:rsid w:val="00A345ED"/>
    <w:rsid w:val="00A4085B"/>
    <w:rsid w:val="00A41D1F"/>
    <w:rsid w:val="00A46A71"/>
    <w:rsid w:val="00A51F4F"/>
    <w:rsid w:val="00A53449"/>
    <w:rsid w:val="00A544B1"/>
    <w:rsid w:val="00A56DBA"/>
    <w:rsid w:val="00A61C15"/>
    <w:rsid w:val="00A6231E"/>
    <w:rsid w:val="00A63857"/>
    <w:rsid w:val="00A650F2"/>
    <w:rsid w:val="00A657A8"/>
    <w:rsid w:val="00A66112"/>
    <w:rsid w:val="00A66F7B"/>
    <w:rsid w:val="00A67044"/>
    <w:rsid w:val="00A70996"/>
    <w:rsid w:val="00A7246E"/>
    <w:rsid w:val="00A744B6"/>
    <w:rsid w:val="00A74E98"/>
    <w:rsid w:val="00A76501"/>
    <w:rsid w:val="00A80163"/>
    <w:rsid w:val="00A82116"/>
    <w:rsid w:val="00A8423B"/>
    <w:rsid w:val="00A91461"/>
    <w:rsid w:val="00A935D3"/>
    <w:rsid w:val="00A9484F"/>
    <w:rsid w:val="00A974B2"/>
    <w:rsid w:val="00AA18AA"/>
    <w:rsid w:val="00AA4A4A"/>
    <w:rsid w:val="00AA4A94"/>
    <w:rsid w:val="00AA4FBB"/>
    <w:rsid w:val="00AA746F"/>
    <w:rsid w:val="00AB30EC"/>
    <w:rsid w:val="00AB3C59"/>
    <w:rsid w:val="00AB5BE8"/>
    <w:rsid w:val="00AC34EB"/>
    <w:rsid w:val="00AC3C8F"/>
    <w:rsid w:val="00AC569A"/>
    <w:rsid w:val="00AC5787"/>
    <w:rsid w:val="00AC7394"/>
    <w:rsid w:val="00AC74F4"/>
    <w:rsid w:val="00AD044B"/>
    <w:rsid w:val="00AD1C38"/>
    <w:rsid w:val="00AD3AE1"/>
    <w:rsid w:val="00AD5C45"/>
    <w:rsid w:val="00AD7445"/>
    <w:rsid w:val="00AE07CE"/>
    <w:rsid w:val="00AE17F1"/>
    <w:rsid w:val="00AE40EC"/>
    <w:rsid w:val="00AE4D6D"/>
    <w:rsid w:val="00AE4F02"/>
    <w:rsid w:val="00AF34CB"/>
    <w:rsid w:val="00AF3875"/>
    <w:rsid w:val="00AF50E6"/>
    <w:rsid w:val="00AF5140"/>
    <w:rsid w:val="00AF65F6"/>
    <w:rsid w:val="00B001F1"/>
    <w:rsid w:val="00B02DEE"/>
    <w:rsid w:val="00B0335D"/>
    <w:rsid w:val="00B039AF"/>
    <w:rsid w:val="00B042BE"/>
    <w:rsid w:val="00B04FF9"/>
    <w:rsid w:val="00B06ED3"/>
    <w:rsid w:val="00B11592"/>
    <w:rsid w:val="00B1371F"/>
    <w:rsid w:val="00B1427C"/>
    <w:rsid w:val="00B151B7"/>
    <w:rsid w:val="00B1678F"/>
    <w:rsid w:val="00B21C79"/>
    <w:rsid w:val="00B22D19"/>
    <w:rsid w:val="00B3177F"/>
    <w:rsid w:val="00B31D0B"/>
    <w:rsid w:val="00B34919"/>
    <w:rsid w:val="00B37115"/>
    <w:rsid w:val="00B408C5"/>
    <w:rsid w:val="00B43A3A"/>
    <w:rsid w:val="00B45F79"/>
    <w:rsid w:val="00B468FD"/>
    <w:rsid w:val="00B5095E"/>
    <w:rsid w:val="00B54732"/>
    <w:rsid w:val="00B57451"/>
    <w:rsid w:val="00B62CF1"/>
    <w:rsid w:val="00B640EC"/>
    <w:rsid w:val="00B646F2"/>
    <w:rsid w:val="00B64DD8"/>
    <w:rsid w:val="00B667A1"/>
    <w:rsid w:val="00B67FDB"/>
    <w:rsid w:val="00B71540"/>
    <w:rsid w:val="00B72568"/>
    <w:rsid w:val="00B73C9F"/>
    <w:rsid w:val="00B754A7"/>
    <w:rsid w:val="00B80840"/>
    <w:rsid w:val="00B8495E"/>
    <w:rsid w:val="00B86E0E"/>
    <w:rsid w:val="00B87AD7"/>
    <w:rsid w:val="00B915E2"/>
    <w:rsid w:val="00B9348A"/>
    <w:rsid w:val="00B9622A"/>
    <w:rsid w:val="00B9740D"/>
    <w:rsid w:val="00BA030D"/>
    <w:rsid w:val="00BA335C"/>
    <w:rsid w:val="00BA53CC"/>
    <w:rsid w:val="00BA72D2"/>
    <w:rsid w:val="00BB0BEB"/>
    <w:rsid w:val="00BB2825"/>
    <w:rsid w:val="00BB6440"/>
    <w:rsid w:val="00BB6B45"/>
    <w:rsid w:val="00BC2D5B"/>
    <w:rsid w:val="00BC532E"/>
    <w:rsid w:val="00BC56A5"/>
    <w:rsid w:val="00BC7642"/>
    <w:rsid w:val="00BD065C"/>
    <w:rsid w:val="00BD147D"/>
    <w:rsid w:val="00BD156A"/>
    <w:rsid w:val="00BD2575"/>
    <w:rsid w:val="00BD28CF"/>
    <w:rsid w:val="00BD7589"/>
    <w:rsid w:val="00BE1714"/>
    <w:rsid w:val="00BE1DF4"/>
    <w:rsid w:val="00BE22BE"/>
    <w:rsid w:val="00BE4B5F"/>
    <w:rsid w:val="00BE4E33"/>
    <w:rsid w:val="00BE5F38"/>
    <w:rsid w:val="00BE7748"/>
    <w:rsid w:val="00BF031E"/>
    <w:rsid w:val="00BF104F"/>
    <w:rsid w:val="00BF52EB"/>
    <w:rsid w:val="00BF64E7"/>
    <w:rsid w:val="00C00856"/>
    <w:rsid w:val="00C0139E"/>
    <w:rsid w:val="00C1144E"/>
    <w:rsid w:val="00C12242"/>
    <w:rsid w:val="00C21C71"/>
    <w:rsid w:val="00C22DA5"/>
    <w:rsid w:val="00C24CD2"/>
    <w:rsid w:val="00C34692"/>
    <w:rsid w:val="00C35C34"/>
    <w:rsid w:val="00C37870"/>
    <w:rsid w:val="00C37E5F"/>
    <w:rsid w:val="00C44E81"/>
    <w:rsid w:val="00C452DE"/>
    <w:rsid w:val="00C50949"/>
    <w:rsid w:val="00C55F97"/>
    <w:rsid w:val="00C63848"/>
    <w:rsid w:val="00C66070"/>
    <w:rsid w:val="00C709BF"/>
    <w:rsid w:val="00C719BF"/>
    <w:rsid w:val="00C72CFC"/>
    <w:rsid w:val="00C737B4"/>
    <w:rsid w:val="00C74A2B"/>
    <w:rsid w:val="00C74E53"/>
    <w:rsid w:val="00C80FE3"/>
    <w:rsid w:val="00C856DE"/>
    <w:rsid w:val="00C85B2D"/>
    <w:rsid w:val="00C8692B"/>
    <w:rsid w:val="00C90A85"/>
    <w:rsid w:val="00C91C70"/>
    <w:rsid w:val="00C93DC4"/>
    <w:rsid w:val="00C96973"/>
    <w:rsid w:val="00CA42F5"/>
    <w:rsid w:val="00CA7202"/>
    <w:rsid w:val="00CA7722"/>
    <w:rsid w:val="00CB1173"/>
    <w:rsid w:val="00CB130B"/>
    <w:rsid w:val="00CB17E0"/>
    <w:rsid w:val="00CB19B2"/>
    <w:rsid w:val="00CB1D50"/>
    <w:rsid w:val="00CB275A"/>
    <w:rsid w:val="00CB3E94"/>
    <w:rsid w:val="00CB4EBC"/>
    <w:rsid w:val="00CB62DE"/>
    <w:rsid w:val="00CC04DC"/>
    <w:rsid w:val="00CC05F6"/>
    <w:rsid w:val="00CC0796"/>
    <w:rsid w:val="00CC1F3D"/>
    <w:rsid w:val="00CC1FD0"/>
    <w:rsid w:val="00CC5247"/>
    <w:rsid w:val="00CC5AF6"/>
    <w:rsid w:val="00CC5B47"/>
    <w:rsid w:val="00CC665C"/>
    <w:rsid w:val="00CD1BD5"/>
    <w:rsid w:val="00CD5B04"/>
    <w:rsid w:val="00CD5DCE"/>
    <w:rsid w:val="00CE7F99"/>
    <w:rsid w:val="00D02CAA"/>
    <w:rsid w:val="00D0564B"/>
    <w:rsid w:val="00D074F6"/>
    <w:rsid w:val="00D136F5"/>
    <w:rsid w:val="00D149F0"/>
    <w:rsid w:val="00D14D18"/>
    <w:rsid w:val="00D16284"/>
    <w:rsid w:val="00D1769E"/>
    <w:rsid w:val="00D22B2B"/>
    <w:rsid w:val="00D23B72"/>
    <w:rsid w:val="00D24837"/>
    <w:rsid w:val="00D27508"/>
    <w:rsid w:val="00D32143"/>
    <w:rsid w:val="00D33D28"/>
    <w:rsid w:val="00D37CAE"/>
    <w:rsid w:val="00D43912"/>
    <w:rsid w:val="00D53ED4"/>
    <w:rsid w:val="00D549AB"/>
    <w:rsid w:val="00D54D30"/>
    <w:rsid w:val="00D54D6D"/>
    <w:rsid w:val="00D55506"/>
    <w:rsid w:val="00D64B5F"/>
    <w:rsid w:val="00D7279D"/>
    <w:rsid w:val="00D72F7F"/>
    <w:rsid w:val="00D72FB7"/>
    <w:rsid w:val="00D745A0"/>
    <w:rsid w:val="00D77A8B"/>
    <w:rsid w:val="00D87B8F"/>
    <w:rsid w:val="00DA1B16"/>
    <w:rsid w:val="00DA4260"/>
    <w:rsid w:val="00DA6DCE"/>
    <w:rsid w:val="00DB0E99"/>
    <w:rsid w:val="00DB4159"/>
    <w:rsid w:val="00DB5E84"/>
    <w:rsid w:val="00DC1000"/>
    <w:rsid w:val="00DC30A4"/>
    <w:rsid w:val="00DC76E9"/>
    <w:rsid w:val="00DD3077"/>
    <w:rsid w:val="00DD3F75"/>
    <w:rsid w:val="00DD4387"/>
    <w:rsid w:val="00DD4C70"/>
    <w:rsid w:val="00DD746A"/>
    <w:rsid w:val="00DD763A"/>
    <w:rsid w:val="00DF08C7"/>
    <w:rsid w:val="00DF3216"/>
    <w:rsid w:val="00DF34F4"/>
    <w:rsid w:val="00DF59BC"/>
    <w:rsid w:val="00E04E46"/>
    <w:rsid w:val="00E061D2"/>
    <w:rsid w:val="00E06DC9"/>
    <w:rsid w:val="00E147D4"/>
    <w:rsid w:val="00E15C50"/>
    <w:rsid w:val="00E168E7"/>
    <w:rsid w:val="00E17137"/>
    <w:rsid w:val="00E17568"/>
    <w:rsid w:val="00E21E64"/>
    <w:rsid w:val="00E239D1"/>
    <w:rsid w:val="00E259FC"/>
    <w:rsid w:val="00E25B49"/>
    <w:rsid w:val="00E36800"/>
    <w:rsid w:val="00E36C38"/>
    <w:rsid w:val="00E375B6"/>
    <w:rsid w:val="00E37A4D"/>
    <w:rsid w:val="00E40FB4"/>
    <w:rsid w:val="00E41C12"/>
    <w:rsid w:val="00E469D9"/>
    <w:rsid w:val="00E51EE0"/>
    <w:rsid w:val="00E53DA3"/>
    <w:rsid w:val="00E557AD"/>
    <w:rsid w:val="00E560C5"/>
    <w:rsid w:val="00E5724A"/>
    <w:rsid w:val="00E624C8"/>
    <w:rsid w:val="00E627D9"/>
    <w:rsid w:val="00E64274"/>
    <w:rsid w:val="00E64C2A"/>
    <w:rsid w:val="00E7100D"/>
    <w:rsid w:val="00E72091"/>
    <w:rsid w:val="00E76749"/>
    <w:rsid w:val="00E82183"/>
    <w:rsid w:val="00E854B4"/>
    <w:rsid w:val="00E85F0B"/>
    <w:rsid w:val="00E947C6"/>
    <w:rsid w:val="00E957AC"/>
    <w:rsid w:val="00EA2567"/>
    <w:rsid w:val="00EA393A"/>
    <w:rsid w:val="00EA4421"/>
    <w:rsid w:val="00EB3E5C"/>
    <w:rsid w:val="00EC1F27"/>
    <w:rsid w:val="00EC3E06"/>
    <w:rsid w:val="00EC4B56"/>
    <w:rsid w:val="00EC609E"/>
    <w:rsid w:val="00ED0655"/>
    <w:rsid w:val="00ED0A13"/>
    <w:rsid w:val="00ED0B57"/>
    <w:rsid w:val="00ED11A2"/>
    <w:rsid w:val="00ED4820"/>
    <w:rsid w:val="00ED7F92"/>
    <w:rsid w:val="00EE2327"/>
    <w:rsid w:val="00EE3AF1"/>
    <w:rsid w:val="00EE639C"/>
    <w:rsid w:val="00EF0001"/>
    <w:rsid w:val="00EF2E71"/>
    <w:rsid w:val="00EF5CC8"/>
    <w:rsid w:val="00EF74D0"/>
    <w:rsid w:val="00EF7B75"/>
    <w:rsid w:val="00F02276"/>
    <w:rsid w:val="00F03DFC"/>
    <w:rsid w:val="00F12720"/>
    <w:rsid w:val="00F12F15"/>
    <w:rsid w:val="00F133DF"/>
    <w:rsid w:val="00F149C0"/>
    <w:rsid w:val="00F14A70"/>
    <w:rsid w:val="00F15E3F"/>
    <w:rsid w:val="00F16287"/>
    <w:rsid w:val="00F250D1"/>
    <w:rsid w:val="00F31FFE"/>
    <w:rsid w:val="00F349AA"/>
    <w:rsid w:val="00F41953"/>
    <w:rsid w:val="00F45B46"/>
    <w:rsid w:val="00F4630D"/>
    <w:rsid w:val="00F50495"/>
    <w:rsid w:val="00F52867"/>
    <w:rsid w:val="00F53038"/>
    <w:rsid w:val="00F55B97"/>
    <w:rsid w:val="00F6027D"/>
    <w:rsid w:val="00F60349"/>
    <w:rsid w:val="00F62310"/>
    <w:rsid w:val="00F628FA"/>
    <w:rsid w:val="00F65AE1"/>
    <w:rsid w:val="00F73515"/>
    <w:rsid w:val="00F76C5F"/>
    <w:rsid w:val="00F77710"/>
    <w:rsid w:val="00F81DFC"/>
    <w:rsid w:val="00F8240A"/>
    <w:rsid w:val="00F83D54"/>
    <w:rsid w:val="00F85220"/>
    <w:rsid w:val="00F92E81"/>
    <w:rsid w:val="00F93134"/>
    <w:rsid w:val="00F9603C"/>
    <w:rsid w:val="00F97A87"/>
    <w:rsid w:val="00FA654C"/>
    <w:rsid w:val="00FB0DE2"/>
    <w:rsid w:val="00FB1CE0"/>
    <w:rsid w:val="00FB3568"/>
    <w:rsid w:val="00FB5CB3"/>
    <w:rsid w:val="00FB6A66"/>
    <w:rsid w:val="00FC046C"/>
    <w:rsid w:val="00FC0783"/>
    <w:rsid w:val="00FC297D"/>
    <w:rsid w:val="00FC3294"/>
    <w:rsid w:val="00FC70F0"/>
    <w:rsid w:val="00FD0AAF"/>
    <w:rsid w:val="00FD1E57"/>
    <w:rsid w:val="00FD5C27"/>
    <w:rsid w:val="00FD74A1"/>
    <w:rsid w:val="00FE0287"/>
    <w:rsid w:val="00FE03BA"/>
    <w:rsid w:val="00FE2963"/>
    <w:rsid w:val="00FE4306"/>
    <w:rsid w:val="00FE6C16"/>
    <w:rsid w:val="00FE7828"/>
    <w:rsid w:val="00FF1848"/>
    <w:rsid w:val="00FF1CD8"/>
    <w:rsid w:val="00FF305C"/>
    <w:rsid w:val="00FF4EDB"/>
    <w:rsid w:val="00FF6284"/>
    <w:rsid w:val="00FF6437"/>
    <w:rsid w:val="00FF76F9"/>
    <w:rsid w:val="00FF7E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9A569"/>
  <w15:chartTrackingRefBased/>
  <w15:docId w15:val="{5D75CC22-BA45-441E-AC67-D80A28277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仿宋_GB2312" w:hAnsi="Times New Roman" w:cs="Times New Roman"/>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0"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a">
    <w:name w:val="Normal"/>
    <w:qFormat/>
    <w:rsid w:val="006D5648"/>
    <w:pPr>
      <w:widowControl w:val="0"/>
      <w:jc w:val="both"/>
    </w:pPr>
  </w:style>
  <w:style w:type="paragraph" w:styleId="1">
    <w:name w:val="heading 1"/>
    <w:aliases w:val="章标题(有序号)"/>
    <w:basedOn w:val="a0"/>
    <w:next w:val="a1"/>
    <w:link w:val="1Char"/>
    <w:qFormat/>
    <w:rsid w:val="006D5648"/>
    <w:pPr>
      <w:numPr>
        <w:numId w:val="27"/>
      </w:numPr>
    </w:pPr>
  </w:style>
  <w:style w:type="paragraph" w:styleId="2">
    <w:name w:val="heading 2"/>
    <w:aliases w:val="节标题"/>
    <w:basedOn w:val="a"/>
    <w:next w:val="a1"/>
    <w:link w:val="2Char"/>
    <w:qFormat/>
    <w:rsid w:val="006D5648"/>
    <w:pPr>
      <w:keepNext/>
      <w:keepLines/>
      <w:numPr>
        <w:ilvl w:val="1"/>
        <w:numId w:val="27"/>
      </w:numPr>
      <w:spacing w:before="120" w:after="120"/>
      <w:outlineLvl w:val="1"/>
    </w:pPr>
    <w:rPr>
      <w:rFonts w:eastAsia="黑体"/>
      <w:b/>
      <w:sz w:val="30"/>
    </w:rPr>
  </w:style>
  <w:style w:type="paragraph" w:styleId="3">
    <w:name w:val="heading 3"/>
    <w:aliases w:val="条标题"/>
    <w:basedOn w:val="a"/>
    <w:next w:val="a1"/>
    <w:link w:val="3Char"/>
    <w:qFormat/>
    <w:rsid w:val="006D5648"/>
    <w:pPr>
      <w:keepNext/>
      <w:keepLines/>
      <w:numPr>
        <w:ilvl w:val="2"/>
        <w:numId w:val="27"/>
      </w:numPr>
      <w:spacing w:before="140"/>
      <w:outlineLvl w:val="2"/>
    </w:pPr>
    <w:rPr>
      <w:rFonts w:eastAsia="黑体"/>
      <w:b/>
      <w:sz w:val="28"/>
    </w:rPr>
  </w:style>
  <w:style w:type="paragraph" w:styleId="4">
    <w:name w:val="heading 4"/>
    <w:aliases w:val="款标题"/>
    <w:basedOn w:val="a"/>
    <w:next w:val="a1"/>
    <w:link w:val="4Char"/>
    <w:qFormat/>
    <w:rsid w:val="006D5648"/>
    <w:pPr>
      <w:numPr>
        <w:ilvl w:val="3"/>
        <w:numId w:val="27"/>
      </w:numPr>
      <w:tabs>
        <w:tab w:val="num" w:pos="630"/>
      </w:tabs>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20">
    <w:name w:val="样式2"/>
    <w:basedOn w:val="a"/>
    <w:qFormat/>
    <w:rsid w:val="003038F1"/>
    <w:pPr>
      <w:tabs>
        <w:tab w:val="num" w:pos="1260"/>
      </w:tabs>
      <w:spacing w:line="360" w:lineRule="auto"/>
      <w:ind w:firstLineChars="150" w:firstLine="360"/>
    </w:pPr>
    <w:rPr>
      <w:rFonts w:ascii="宋体" w:eastAsia="宋体"/>
    </w:rPr>
  </w:style>
  <w:style w:type="paragraph" w:customStyle="1" w:styleId="30">
    <w:name w:val="样式3"/>
    <w:basedOn w:val="a"/>
    <w:link w:val="3Char0"/>
    <w:qFormat/>
    <w:rsid w:val="003038F1"/>
  </w:style>
  <w:style w:type="character" w:customStyle="1" w:styleId="3Char0">
    <w:name w:val="样式3 Char"/>
    <w:link w:val="30"/>
    <w:rsid w:val="003038F1"/>
    <w:rPr>
      <w:sz w:val="24"/>
    </w:rPr>
  </w:style>
  <w:style w:type="character" w:styleId="a5">
    <w:name w:val="Hyperlink"/>
    <w:basedOn w:val="a2"/>
    <w:uiPriority w:val="99"/>
    <w:rsid w:val="006D5648"/>
    <w:rPr>
      <w:color w:val="0000FF"/>
      <w:u w:val="single"/>
    </w:rPr>
  </w:style>
  <w:style w:type="table" w:customStyle="1" w:styleId="TableNormal1">
    <w:name w:val="Table Normal1"/>
    <w:rsid w:val="00660AD1"/>
    <w:pPr>
      <w:pBdr>
        <w:top w:val="nil"/>
        <w:left w:val="nil"/>
        <w:bottom w:val="nil"/>
        <w:right w:val="nil"/>
        <w:between w:val="nil"/>
        <w:bar w:val="nil"/>
      </w:pBdr>
    </w:pPr>
    <w:rPr>
      <w:rFonts w:eastAsia="Arial Unicode MS"/>
      <w:bdr w:val="nil"/>
    </w:rPr>
    <w:tblPr>
      <w:tblInd w:w="0" w:type="dxa"/>
      <w:tblCellMar>
        <w:top w:w="0" w:type="dxa"/>
        <w:left w:w="0" w:type="dxa"/>
        <w:bottom w:w="0" w:type="dxa"/>
        <w:right w:w="0" w:type="dxa"/>
      </w:tblCellMar>
    </w:tblPr>
  </w:style>
  <w:style w:type="paragraph" w:customStyle="1" w:styleId="HeaderFooter">
    <w:name w:val="Header &amp; Footer"/>
    <w:rsid w:val="00660AD1"/>
    <w:pPr>
      <w:pBdr>
        <w:top w:val="nil"/>
        <w:left w:val="nil"/>
        <w:bottom w:val="nil"/>
        <w:right w:val="nil"/>
        <w:between w:val="nil"/>
        <w:bar w:val="nil"/>
      </w:pBdr>
      <w:tabs>
        <w:tab w:val="right" w:pos="9020"/>
      </w:tabs>
    </w:pPr>
    <w:rPr>
      <w:rFonts w:ascii="Helvetica" w:eastAsia="Arial Unicode MS" w:hAnsi="Helvetica" w:cs="Arial Unicode MS"/>
      <w:color w:val="000000"/>
      <w:bdr w:val="nil"/>
    </w:rPr>
  </w:style>
  <w:style w:type="paragraph" w:customStyle="1" w:styleId="Body">
    <w:name w:val="Body"/>
    <w:rsid w:val="00660AD1"/>
    <w:pPr>
      <w:pBdr>
        <w:top w:val="nil"/>
        <w:left w:val="nil"/>
        <w:bottom w:val="nil"/>
        <w:right w:val="nil"/>
        <w:between w:val="nil"/>
        <w:bar w:val="nil"/>
      </w:pBdr>
    </w:pPr>
    <w:rPr>
      <w:rFonts w:ascii="Arial Unicode MS" w:eastAsia="Times New Roman" w:hAnsi="Arial Unicode MS" w:cs="Arial Unicode MS" w:hint="eastAsia"/>
      <w:color w:val="000000"/>
      <w:u w:color="000000"/>
      <w:bdr w:val="nil"/>
      <w:lang w:val="zh-TW" w:eastAsia="zh-TW"/>
    </w:rPr>
  </w:style>
  <w:style w:type="paragraph" w:customStyle="1" w:styleId="Default">
    <w:name w:val="Default"/>
    <w:rsid w:val="00660AD1"/>
    <w:pPr>
      <w:pBdr>
        <w:top w:val="nil"/>
        <w:left w:val="nil"/>
        <w:bottom w:val="nil"/>
        <w:right w:val="nil"/>
        <w:between w:val="nil"/>
        <w:bar w:val="nil"/>
      </w:pBdr>
    </w:pPr>
    <w:rPr>
      <w:rFonts w:ascii="Helvetica" w:eastAsia="Helvetica" w:hAnsi="Helvetica" w:cs="Helvetica"/>
      <w:color w:val="000000"/>
      <w:sz w:val="22"/>
      <w:szCs w:val="22"/>
      <w:bdr w:val="nil"/>
    </w:rPr>
  </w:style>
  <w:style w:type="paragraph" w:customStyle="1" w:styleId="-11">
    <w:name w:val="彩色列表 - 着色 11"/>
    <w:rsid w:val="00660AD1"/>
    <w:pPr>
      <w:pBdr>
        <w:top w:val="nil"/>
        <w:left w:val="nil"/>
        <w:bottom w:val="nil"/>
        <w:right w:val="nil"/>
        <w:between w:val="nil"/>
        <w:bar w:val="nil"/>
      </w:pBdr>
      <w:ind w:left="720"/>
    </w:pPr>
    <w:rPr>
      <w:rFonts w:ascii="Arial Unicode MS" w:eastAsia="Times New Roman" w:hAnsi="Arial Unicode MS" w:cs="Arial Unicode MS" w:hint="eastAsia"/>
      <w:color w:val="000000"/>
      <w:u w:color="000000"/>
      <w:bdr w:val="nil"/>
    </w:rPr>
  </w:style>
  <w:style w:type="numbering" w:customStyle="1" w:styleId="ImportedStyle1">
    <w:name w:val="Imported Style 1"/>
    <w:rsid w:val="00660AD1"/>
    <w:pPr>
      <w:numPr>
        <w:numId w:val="1"/>
      </w:numPr>
    </w:pPr>
  </w:style>
  <w:style w:type="numbering" w:customStyle="1" w:styleId="ImportedStyle2">
    <w:name w:val="Imported Style 2"/>
    <w:rsid w:val="00660AD1"/>
    <w:pPr>
      <w:numPr>
        <w:numId w:val="2"/>
      </w:numPr>
    </w:pPr>
  </w:style>
  <w:style w:type="numbering" w:customStyle="1" w:styleId="ImportedStyle3">
    <w:name w:val="Imported Style 3"/>
    <w:rsid w:val="00660AD1"/>
    <w:pPr>
      <w:numPr>
        <w:numId w:val="3"/>
      </w:numPr>
    </w:pPr>
  </w:style>
  <w:style w:type="paragraph" w:styleId="a6">
    <w:name w:val="annotation text"/>
    <w:basedOn w:val="a"/>
    <w:link w:val="Char"/>
    <w:semiHidden/>
    <w:rsid w:val="006D5648"/>
    <w:pPr>
      <w:jc w:val="left"/>
    </w:pPr>
  </w:style>
  <w:style w:type="character" w:customStyle="1" w:styleId="Char">
    <w:name w:val="批注文字 Char"/>
    <w:link w:val="a6"/>
    <w:semiHidden/>
    <w:rsid w:val="00660AD1"/>
    <w:rPr>
      <w:rFonts w:eastAsia="宋体"/>
      <w:szCs w:val="20"/>
    </w:rPr>
  </w:style>
  <w:style w:type="character" w:styleId="a7">
    <w:name w:val="annotation reference"/>
    <w:basedOn w:val="a2"/>
    <w:semiHidden/>
    <w:rsid w:val="006D5648"/>
    <w:rPr>
      <w:sz w:val="21"/>
      <w:szCs w:val="21"/>
    </w:rPr>
  </w:style>
  <w:style w:type="paragraph" w:styleId="a8">
    <w:name w:val="header"/>
    <w:basedOn w:val="a"/>
    <w:link w:val="Char0"/>
    <w:rsid w:val="006D5648"/>
    <w:pPr>
      <w:pBdr>
        <w:bottom w:val="single" w:sz="6" w:space="1" w:color="auto"/>
      </w:pBdr>
      <w:tabs>
        <w:tab w:val="center" w:pos="4153"/>
        <w:tab w:val="right" w:pos="8306"/>
      </w:tabs>
      <w:snapToGrid w:val="0"/>
      <w:jc w:val="center"/>
    </w:pPr>
    <w:rPr>
      <w:sz w:val="18"/>
    </w:rPr>
  </w:style>
  <w:style w:type="character" w:customStyle="1" w:styleId="Char0">
    <w:name w:val="页眉 Char"/>
    <w:link w:val="a8"/>
    <w:rsid w:val="00660AD1"/>
    <w:rPr>
      <w:rFonts w:eastAsia="宋体"/>
      <w:sz w:val="18"/>
      <w:szCs w:val="20"/>
    </w:rPr>
  </w:style>
  <w:style w:type="paragraph" w:styleId="a9">
    <w:name w:val="footer"/>
    <w:basedOn w:val="a"/>
    <w:link w:val="Char1"/>
    <w:rsid w:val="006D5648"/>
    <w:pPr>
      <w:tabs>
        <w:tab w:val="center" w:pos="4153"/>
        <w:tab w:val="right" w:pos="8306"/>
      </w:tabs>
      <w:snapToGrid w:val="0"/>
      <w:jc w:val="left"/>
    </w:pPr>
    <w:rPr>
      <w:sz w:val="18"/>
    </w:rPr>
  </w:style>
  <w:style w:type="character" w:customStyle="1" w:styleId="Char1">
    <w:name w:val="页脚 Char"/>
    <w:link w:val="a9"/>
    <w:rsid w:val="00660AD1"/>
    <w:rPr>
      <w:rFonts w:eastAsia="宋体"/>
      <w:sz w:val="18"/>
      <w:szCs w:val="20"/>
    </w:rPr>
  </w:style>
  <w:style w:type="paragraph" w:styleId="aa">
    <w:name w:val="Balloon Text"/>
    <w:basedOn w:val="a"/>
    <w:link w:val="Char2"/>
    <w:semiHidden/>
    <w:rsid w:val="006D5648"/>
    <w:rPr>
      <w:sz w:val="18"/>
      <w:szCs w:val="18"/>
    </w:rPr>
  </w:style>
  <w:style w:type="character" w:customStyle="1" w:styleId="Char2">
    <w:name w:val="批注框文本 Char"/>
    <w:link w:val="aa"/>
    <w:semiHidden/>
    <w:rsid w:val="00660AD1"/>
    <w:rPr>
      <w:rFonts w:eastAsia="宋体"/>
      <w:sz w:val="18"/>
      <w:szCs w:val="18"/>
    </w:rPr>
  </w:style>
  <w:style w:type="character" w:customStyle="1" w:styleId="1Char">
    <w:name w:val="标题 1 Char"/>
    <w:aliases w:val="章标题(有序号) Char"/>
    <w:link w:val="1"/>
    <w:rsid w:val="00EE639C"/>
    <w:rPr>
      <w:rFonts w:eastAsia="黑体"/>
      <w:b/>
      <w:sz w:val="36"/>
      <w:szCs w:val="20"/>
    </w:rPr>
  </w:style>
  <w:style w:type="character" w:customStyle="1" w:styleId="2Char">
    <w:name w:val="标题 2 Char"/>
    <w:aliases w:val="节标题 Char"/>
    <w:link w:val="2"/>
    <w:rsid w:val="008600A7"/>
    <w:rPr>
      <w:rFonts w:eastAsia="黑体"/>
      <w:b/>
      <w:sz w:val="30"/>
      <w:szCs w:val="20"/>
    </w:rPr>
  </w:style>
  <w:style w:type="character" w:customStyle="1" w:styleId="3Char">
    <w:name w:val="标题 3 Char"/>
    <w:aliases w:val="条标题 Char"/>
    <w:link w:val="3"/>
    <w:rsid w:val="00EE639C"/>
    <w:rPr>
      <w:rFonts w:eastAsia="黑体"/>
      <w:b/>
      <w:sz w:val="28"/>
      <w:szCs w:val="20"/>
    </w:rPr>
  </w:style>
  <w:style w:type="character" w:customStyle="1" w:styleId="4Char">
    <w:name w:val="标题 4 Char"/>
    <w:aliases w:val="款标题 Char"/>
    <w:link w:val="4"/>
    <w:rsid w:val="00660AD1"/>
    <w:rPr>
      <w:rFonts w:eastAsia="黑体"/>
      <w:b/>
      <w:szCs w:val="20"/>
    </w:rPr>
  </w:style>
  <w:style w:type="paragraph" w:styleId="a0">
    <w:name w:val="Title"/>
    <w:aliases w:val="章标题(无序号)"/>
    <w:next w:val="a1"/>
    <w:link w:val="Char3"/>
    <w:qFormat/>
    <w:rsid w:val="006D5648"/>
    <w:pPr>
      <w:keepLines/>
      <w:pageBreakBefore/>
      <w:widowControl w:val="0"/>
      <w:spacing w:before="240" w:after="120"/>
      <w:jc w:val="center"/>
      <w:outlineLvl w:val="0"/>
    </w:pPr>
    <w:rPr>
      <w:rFonts w:eastAsia="黑体"/>
      <w:b/>
      <w:sz w:val="36"/>
      <w:szCs w:val="20"/>
    </w:rPr>
  </w:style>
  <w:style w:type="character" w:customStyle="1" w:styleId="Char3">
    <w:name w:val="标题 Char"/>
    <w:aliases w:val="章标题(无序号) Char"/>
    <w:link w:val="a0"/>
    <w:rsid w:val="00660AD1"/>
    <w:rPr>
      <w:rFonts w:eastAsia="黑体"/>
      <w:b/>
      <w:sz w:val="36"/>
      <w:szCs w:val="20"/>
    </w:rPr>
  </w:style>
  <w:style w:type="paragraph" w:styleId="ab">
    <w:name w:val="Body Text"/>
    <w:basedOn w:val="a"/>
    <w:link w:val="Char4"/>
    <w:rsid w:val="006D5648"/>
    <w:pPr>
      <w:spacing w:after="120"/>
    </w:pPr>
  </w:style>
  <w:style w:type="character" w:customStyle="1" w:styleId="Char4">
    <w:name w:val="正文文本 Char"/>
    <w:link w:val="ab"/>
    <w:rsid w:val="00660AD1"/>
    <w:rPr>
      <w:rFonts w:eastAsia="宋体"/>
      <w:szCs w:val="20"/>
    </w:rPr>
  </w:style>
  <w:style w:type="paragraph" w:styleId="a1">
    <w:name w:val="Body Text First Indent"/>
    <w:basedOn w:val="a"/>
    <w:link w:val="Char5"/>
    <w:rsid w:val="006D5648"/>
    <w:pPr>
      <w:ind w:firstLineChars="200" w:firstLine="498"/>
    </w:pPr>
  </w:style>
  <w:style w:type="character" w:customStyle="1" w:styleId="Char5">
    <w:name w:val="正文首行缩进 Char"/>
    <w:link w:val="a1"/>
    <w:rsid w:val="00660AD1"/>
    <w:rPr>
      <w:rFonts w:eastAsia="宋体"/>
      <w:szCs w:val="20"/>
    </w:rPr>
  </w:style>
  <w:style w:type="table" w:styleId="ac">
    <w:name w:val="Table Grid"/>
    <w:basedOn w:val="a3"/>
    <w:rsid w:val="006D5648"/>
    <w:pPr>
      <w:widowControl w:val="0"/>
      <w:jc w:val="both"/>
    </w:pPr>
    <w:rPr>
      <w:rFonts w:eastAsia="宋体"/>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d">
    <w:name w:val="表格样式"/>
    <w:aliases w:val="博士论文"/>
    <w:basedOn w:val="ac"/>
    <w:rsid w:val="006D5648"/>
    <w:rPr>
      <w:sz w:val="24"/>
    </w:rPr>
    <w:tblPr/>
  </w:style>
  <w:style w:type="paragraph" w:customStyle="1" w:styleId="ae">
    <w:name w:val="灯泡注释(打印无效)"/>
    <w:basedOn w:val="a1"/>
    <w:autoRedefine/>
    <w:rsid w:val="006D5648"/>
    <w:pPr>
      <w:snapToGrid w:val="0"/>
      <w:ind w:firstLineChars="0" w:firstLine="0"/>
    </w:pPr>
    <w:rPr>
      <w:i/>
      <w:vanish/>
      <w:color w:val="FF0000"/>
      <w:sz w:val="21"/>
      <w:szCs w:val="21"/>
    </w:rPr>
  </w:style>
  <w:style w:type="paragraph" w:styleId="af">
    <w:name w:val="footnote text"/>
    <w:basedOn w:val="a"/>
    <w:link w:val="Char6"/>
    <w:semiHidden/>
    <w:rsid w:val="006D5648"/>
    <w:pPr>
      <w:snapToGrid w:val="0"/>
      <w:jc w:val="left"/>
    </w:pPr>
  </w:style>
  <w:style w:type="character" w:customStyle="1" w:styleId="Char6">
    <w:name w:val="脚注文本 Char"/>
    <w:link w:val="af"/>
    <w:semiHidden/>
    <w:rsid w:val="00660AD1"/>
    <w:rPr>
      <w:rFonts w:eastAsia="宋体"/>
      <w:szCs w:val="20"/>
    </w:rPr>
  </w:style>
  <w:style w:type="character" w:styleId="af0">
    <w:name w:val="footnote reference"/>
    <w:basedOn w:val="a2"/>
    <w:semiHidden/>
    <w:rsid w:val="006D5648"/>
    <w:rPr>
      <w:rFonts w:ascii="Times New Roman" w:eastAsia="宋体" w:hAnsi="Times New Roman"/>
      <w:sz w:val="18"/>
      <w:vertAlign w:val="superscript"/>
    </w:rPr>
  </w:style>
  <w:style w:type="paragraph" w:styleId="10">
    <w:name w:val="toc 1"/>
    <w:basedOn w:val="a"/>
    <w:next w:val="a"/>
    <w:autoRedefine/>
    <w:uiPriority w:val="39"/>
    <w:rsid w:val="006D5648"/>
    <w:pPr>
      <w:tabs>
        <w:tab w:val="right" w:leader="dot" w:pos="8210"/>
      </w:tabs>
      <w:jc w:val="right"/>
    </w:pPr>
    <w:rPr>
      <w:rFonts w:eastAsia="黑体"/>
    </w:rPr>
  </w:style>
  <w:style w:type="paragraph" w:styleId="21">
    <w:name w:val="toc 2"/>
    <w:basedOn w:val="a"/>
    <w:next w:val="a"/>
    <w:autoRedefine/>
    <w:uiPriority w:val="39"/>
    <w:rsid w:val="006D5648"/>
    <w:pPr>
      <w:tabs>
        <w:tab w:val="right" w:leader="dot" w:pos="8380"/>
      </w:tabs>
      <w:ind w:leftChars="100" w:left="240"/>
    </w:pPr>
  </w:style>
  <w:style w:type="paragraph" w:styleId="31">
    <w:name w:val="toc 3"/>
    <w:basedOn w:val="a"/>
    <w:next w:val="a"/>
    <w:autoRedefine/>
    <w:uiPriority w:val="39"/>
    <w:rsid w:val="00995D84"/>
    <w:pPr>
      <w:tabs>
        <w:tab w:val="right" w:leader="dot" w:pos="8380"/>
      </w:tabs>
      <w:ind w:leftChars="200" w:left="480"/>
    </w:pPr>
  </w:style>
  <w:style w:type="paragraph" w:styleId="af1">
    <w:name w:val="annotation subject"/>
    <w:basedOn w:val="a6"/>
    <w:next w:val="a6"/>
    <w:link w:val="Char7"/>
    <w:semiHidden/>
    <w:rsid w:val="006D5648"/>
    <w:rPr>
      <w:b/>
      <w:bCs/>
    </w:rPr>
  </w:style>
  <w:style w:type="character" w:customStyle="1" w:styleId="Char7">
    <w:name w:val="批注主题 Char"/>
    <w:link w:val="af1"/>
    <w:semiHidden/>
    <w:rsid w:val="00660AD1"/>
    <w:rPr>
      <w:rFonts w:eastAsia="宋体"/>
      <w:b/>
      <w:bCs/>
      <w:szCs w:val="20"/>
    </w:rPr>
  </w:style>
  <w:style w:type="paragraph" w:styleId="af2">
    <w:name w:val="caption"/>
    <w:basedOn w:val="a"/>
    <w:next w:val="a1"/>
    <w:link w:val="Char8"/>
    <w:qFormat/>
    <w:rsid w:val="006D5648"/>
    <w:pPr>
      <w:spacing w:before="152" w:after="160"/>
      <w:jc w:val="center"/>
    </w:pPr>
    <w:rPr>
      <w:rFonts w:cs="Arial"/>
      <w:sz w:val="21"/>
      <w:szCs w:val="21"/>
    </w:rPr>
  </w:style>
  <w:style w:type="paragraph" w:styleId="af3">
    <w:name w:val="endnote text"/>
    <w:basedOn w:val="a"/>
    <w:link w:val="Char9"/>
    <w:semiHidden/>
    <w:rsid w:val="006D5648"/>
    <w:pPr>
      <w:tabs>
        <w:tab w:val="left" w:pos="498"/>
      </w:tabs>
      <w:ind w:left="200" w:hangingChars="200" w:hanging="200"/>
    </w:pPr>
  </w:style>
  <w:style w:type="character" w:customStyle="1" w:styleId="Char9">
    <w:name w:val="尾注文本 Char"/>
    <w:link w:val="af3"/>
    <w:semiHidden/>
    <w:rsid w:val="00660AD1"/>
    <w:rPr>
      <w:rFonts w:eastAsia="宋体"/>
      <w:szCs w:val="20"/>
    </w:rPr>
  </w:style>
  <w:style w:type="character" w:styleId="af4">
    <w:name w:val="endnote reference"/>
    <w:basedOn w:val="a2"/>
    <w:semiHidden/>
    <w:rsid w:val="006D5648"/>
    <w:rPr>
      <w:rFonts w:ascii="Times New Roman" w:eastAsia="宋体" w:hAnsi="Times New Roman"/>
      <w:sz w:val="24"/>
      <w:szCs w:val="18"/>
      <w:vertAlign w:val="baseline"/>
    </w:rPr>
  </w:style>
  <w:style w:type="paragraph" w:styleId="af5">
    <w:name w:val="Document Map"/>
    <w:basedOn w:val="a"/>
    <w:link w:val="Chara"/>
    <w:semiHidden/>
    <w:rsid w:val="006D5648"/>
    <w:pPr>
      <w:shd w:val="clear" w:color="auto" w:fill="000080"/>
    </w:pPr>
  </w:style>
  <w:style w:type="character" w:customStyle="1" w:styleId="Chara">
    <w:name w:val="文档结构图 Char"/>
    <w:link w:val="af5"/>
    <w:semiHidden/>
    <w:rsid w:val="00660AD1"/>
    <w:rPr>
      <w:rFonts w:eastAsia="宋体"/>
      <w:szCs w:val="20"/>
      <w:shd w:val="clear" w:color="auto" w:fill="000080"/>
    </w:rPr>
  </w:style>
  <w:style w:type="character" w:customStyle="1" w:styleId="af6">
    <w:name w:val="样式 尾注引用"/>
    <w:basedOn w:val="af4"/>
    <w:rsid w:val="006D5648"/>
    <w:rPr>
      <w:rFonts w:ascii="Times New Roman" w:eastAsia="宋体" w:hAnsi="Times New Roman"/>
      <w:sz w:val="24"/>
      <w:szCs w:val="28"/>
      <w:vertAlign w:val="superscript"/>
    </w:rPr>
  </w:style>
  <w:style w:type="character" w:styleId="af7">
    <w:name w:val="page number"/>
    <w:basedOn w:val="a2"/>
    <w:rsid w:val="006D5648"/>
  </w:style>
  <w:style w:type="paragraph" w:customStyle="1" w:styleId="af8">
    <w:name w:val="源代码"/>
    <w:basedOn w:val="a"/>
    <w:rsid w:val="006D5648"/>
    <w:pPr>
      <w:widowControl/>
      <w:kinsoku w:val="0"/>
      <w:overflowPunct w:val="0"/>
      <w:autoSpaceDE w:val="0"/>
      <w:autoSpaceDN w:val="0"/>
      <w:adjustRightInd w:val="0"/>
      <w:snapToGrid w:val="0"/>
      <w:jc w:val="left"/>
    </w:pPr>
    <w:rPr>
      <w:rFonts w:ascii="Courier New" w:hAnsi="Courier New"/>
      <w:b/>
      <w:noProof/>
      <w:snapToGrid w:val="0"/>
      <w:kern w:val="0"/>
    </w:rPr>
  </w:style>
  <w:style w:type="paragraph" w:customStyle="1" w:styleId="af9">
    <w:name w:val="章标题(不加入目录内)"/>
    <w:basedOn w:val="a0"/>
    <w:autoRedefine/>
    <w:rsid w:val="006D5648"/>
    <w:pPr>
      <w:spacing w:before="480" w:after="360"/>
      <w:outlineLvl w:val="9"/>
    </w:pPr>
    <w:rPr>
      <w:rFonts w:ascii="仿宋_GB2312" w:eastAsia="仿宋_GB2312"/>
      <w:noProof/>
      <w:szCs w:val="36"/>
    </w:rPr>
  </w:style>
  <w:style w:type="character" w:customStyle="1" w:styleId="afa">
    <w:name w:val="论文中文标题"/>
    <w:basedOn w:val="a2"/>
    <w:rsid w:val="006D5648"/>
    <w:rPr>
      <w:rFonts w:ascii="宋体" w:hAnsi="宋体"/>
      <w:sz w:val="36"/>
      <w:u w:val="single"/>
    </w:rPr>
  </w:style>
  <w:style w:type="character" w:customStyle="1" w:styleId="afb">
    <w:name w:val="论文英文标题"/>
    <w:basedOn w:val="a2"/>
    <w:rsid w:val="006D5648"/>
    <w:rPr>
      <w:rFonts w:ascii="Palatino Linotype" w:hAnsi="Palatino Linotype"/>
      <w:b/>
      <w:sz w:val="44"/>
      <w:szCs w:val="44"/>
    </w:rPr>
  </w:style>
  <w:style w:type="paragraph" w:customStyle="1" w:styleId="11">
    <w:name w:val="样式1"/>
    <w:basedOn w:val="a0"/>
    <w:next w:val="af9"/>
    <w:autoRedefine/>
    <w:rsid w:val="006D5648"/>
    <w:rPr>
      <w:rFonts w:ascii="仿宋_GB2312" w:eastAsia="仿宋_GB2312" w:hAnsi="宋体"/>
      <w:bCs/>
    </w:rPr>
  </w:style>
  <w:style w:type="paragraph" w:styleId="afc">
    <w:name w:val="Date"/>
    <w:basedOn w:val="a"/>
    <w:next w:val="a"/>
    <w:link w:val="Charb"/>
    <w:rsid w:val="006D5648"/>
    <w:pPr>
      <w:ind w:leftChars="2500" w:left="100"/>
    </w:pPr>
  </w:style>
  <w:style w:type="character" w:customStyle="1" w:styleId="Charb">
    <w:name w:val="日期 Char"/>
    <w:link w:val="afc"/>
    <w:rsid w:val="00660AD1"/>
    <w:rPr>
      <w:rFonts w:eastAsia="宋体"/>
      <w:szCs w:val="20"/>
    </w:rPr>
  </w:style>
  <w:style w:type="paragraph" w:styleId="afd">
    <w:name w:val="Plain Text"/>
    <w:basedOn w:val="a"/>
    <w:link w:val="Charc"/>
    <w:rsid w:val="006D5648"/>
    <w:rPr>
      <w:rFonts w:ascii="宋体" w:hAnsi="Courier New" w:cs="Courier New"/>
      <w:sz w:val="21"/>
      <w:szCs w:val="21"/>
    </w:rPr>
  </w:style>
  <w:style w:type="character" w:customStyle="1" w:styleId="Charc">
    <w:name w:val="纯文本 Char"/>
    <w:link w:val="afd"/>
    <w:rsid w:val="00660AD1"/>
    <w:rPr>
      <w:rFonts w:ascii="宋体" w:eastAsia="宋体" w:hAnsi="Courier New" w:cs="Courier New"/>
      <w:sz w:val="21"/>
      <w:szCs w:val="21"/>
    </w:rPr>
  </w:style>
  <w:style w:type="paragraph" w:styleId="afe">
    <w:name w:val="table of figures"/>
    <w:basedOn w:val="a"/>
    <w:next w:val="a"/>
    <w:rsid w:val="006D5648"/>
    <w:pPr>
      <w:ind w:leftChars="200" w:left="200" w:hangingChars="200" w:hanging="200"/>
    </w:pPr>
  </w:style>
  <w:style w:type="paragraph" w:customStyle="1" w:styleId="CharChar">
    <w:name w:val="Char Char"/>
    <w:basedOn w:val="a"/>
    <w:autoRedefine/>
    <w:rsid w:val="00660AD1"/>
    <w:pPr>
      <w:spacing w:before="120" w:after="240" w:line="360" w:lineRule="auto"/>
    </w:pPr>
    <w:rPr>
      <w:rFonts w:ascii="Palatino Linotype" w:eastAsia="宋体" w:hAnsi="Palatino Linotype" w:cs="Verdana"/>
      <w:b/>
    </w:rPr>
  </w:style>
  <w:style w:type="paragraph" w:styleId="32">
    <w:name w:val="List 3"/>
    <w:basedOn w:val="a"/>
    <w:rsid w:val="006D5648"/>
    <w:pPr>
      <w:ind w:left="1260" w:hanging="420"/>
    </w:pPr>
    <w:rPr>
      <w:sz w:val="21"/>
    </w:rPr>
  </w:style>
  <w:style w:type="paragraph" w:styleId="aff">
    <w:name w:val="Body Text Indent"/>
    <w:basedOn w:val="a"/>
    <w:link w:val="Chard"/>
    <w:rsid w:val="006D5648"/>
    <w:pPr>
      <w:spacing w:after="120"/>
      <w:ind w:left="420"/>
    </w:pPr>
  </w:style>
  <w:style w:type="character" w:customStyle="1" w:styleId="Chard">
    <w:name w:val="正文文本缩进 Char"/>
    <w:link w:val="aff"/>
    <w:rsid w:val="00660AD1"/>
    <w:rPr>
      <w:rFonts w:eastAsia="宋体"/>
      <w:szCs w:val="20"/>
    </w:rPr>
  </w:style>
  <w:style w:type="paragraph" w:customStyle="1" w:styleId="aff0">
    <w:name w:val="附录四级条标题"/>
    <w:basedOn w:val="a"/>
    <w:next w:val="a"/>
    <w:rsid w:val="006D5648"/>
    <w:pPr>
      <w:widowControl/>
      <w:wordWrap w:val="0"/>
      <w:overflowPunct w:val="0"/>
      <w:autoSpaceDE w:val="0"/>
      <w:autoSpaceDN w:val="0"/>
      <w:textAlignment w:val="baseline"/>
      <w:outlineLvl w:val="5"/>
    </w:pPr>
    <w:rPr>
      <w:rFonts w:ascii="黑体" w:eastAsia="黑体"/>
      <w:kern w:val="21"/>
      <w:sz w:val="21"/>
    </w:rPr>
  </w:style>
  <w:style w:type="paragraph" w:customStyle="1" w:styleId="aff1">
    <w:name w:val="附录五级条标题"/>
    <w:basedOn w:val="aff0"/>
    <w:next w:val="a"/>
    <w:rsid w:val="006D5648"/>
    <w:pPr>
      <w:outlineLvl w:val="6"/>
    </w:pPr>
  </w:style>
  <w:style w:type="paragraph" w:customStyle="1" w:styleId="aff2">
    <w:name w:val="列项——"/>
    <w:link w:val="Chare"/>
    <w:rsid w:val="006D5648"/>
    <w:pPr>
      <w:widowControl w:val="0"/>
      <w:tabs>
        <w:tab w:val="num" w:pos="854"/>
      </w:tabs>
      <w:ind w:leftChars="200" w:left="200" w:hangingChars="200" w:hanging="200"/>
      <w:jc w:val="both"/>
    </w:pPr>
    <w:rPr>
      <w:rFonts w:ascii="宋体" w:eastAsia="宋体"/>
      <w:kern w:val="0"/>
      <w:sz w:val="21"/>
      <w:szCs w:val="20"/>
    </w:rPr>
  </w:style>
  <w:style w:type="paragraph" w:customStyle="1" w:styleId="aff3">
    <w:name w:val="浙大论文格式模板"/>
    <w:basedOn w:val="aff2"/>
    <w:link w:val="Charf"/>
    <w:qFormat/>
    <w:rsid w:val="00660AD1"/>
    <w:pPr>
      <w:tabs>
        <w:tab w:val="clear" w:pos="854"/>
      </w:tabs>
      <w:spacing w:line="360" w:lineRule="auto"/>
      <w:ind w:leftChars="0" w:left="0" w:firstLineChars="150" w:firstLine="360"/>
    </w:pPr>
    <w:rPr>
      <w:sz w:val="24"/>
      <w:szCs w:val="24"/>
    </w:rPr>
  </w:style>
  <w:style w:type="paragraph" w:customStyle="1" w:styleId="22">
    <w:name w:val="浙大论文格式模板2"/>
    <w:basedOn w:val="a"/>
    <w:link w:val="2Char0"/>
    <w:qFormat/>
    <w:rsid w:val="00660AD1"/>
    <w:rPr>
      <w:rFonts w:eastAsia="宋体"/>
    </w:rPr>
  </w:style>
  <w:style w:type="character" w:customStyle="1" w:styleId="2Char0">
    <w:name w:val="浙大论文格式模板2 Char"/>
    <w:link w:val="22"/>
    <w:rsid w:val="00660AD1"/>
    <w:rPr>
      <w:rFonts w:ascii="Times New Roman" w:eastAsia="宋体" w:hAnsi="Times New Roman" w:cs="Times New Roman"/>
      <w:sz w:val="24"/>
      <w:szCs w:val="20"/>
    </w:rPr>
  </w:style>
  <w:style w:type="table" w:styleId="5">
    <w:name w:val="Grid Table 5 Dark"/>
    <w:basedOn w:val="a3"/>
    <w:uiPriority w:val="42"/>
    <w:rsid w:val="001E5EC7"/>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f4">
    <w:name w:val="表目录"/>
    <w:basedOn w:val="af2"/>
    <w:link w:val="Charf0"/>
    <w:autoRedefine/>
    <w:qFormat/>
    <w:rsid w:val="00612BC8"/>
  </w:style>
  <w:style w:type="character" w:customStyle="1" w:styleId="Char8">
    <w:name w:val="题注 Char"/>
    <w:link w:val="af2"/>
    <w:rsid w:val="00612BC8"/>
    <w:rPr>
      <w:rFonts w:eastAsia="宋体" w:cs="Arial"/>
      <w:sz w:val="21"/>
      <w:szCs w:val="21"/>
    </w:rPr>
  </w:style>
  <w:style w:type="character" w:customStyle="1" w:styleId="Charf0">
    <w:name w:val="表目录 Char"/>
    <w:link w:val="aff4"/>
    <w:rsid w:val="00612BC8"/>
    <w:rPr>
      <w:rFonts w:ascii="Times New Roman" w:eastAsia="仿宋" w:hAnsi="Times New Roman" w:cs="Arial"/>
      <w:szCs w:val="21"/>
    </w:rPr>
  </w:style>
  <w:style w:type="character" w:styleId="aff5">
    <w:name w:val="FollowedHyperlink"/>
    <w:basedOn w:val="a2"/>
    <w:uiPriority w:val="99"/>
    <w:semiHidden/>
    <w:unhideWhenUsed/>
    <w:rsid w:val="00A61C15"/>
    <w:rPr>
      <w:color w:val="954F72" w:themeColor="followedHyperlink"/>
      <w:u w:val="single"/>
    </w:rPr>
  </w:style>
  <w:style w:type="character" w:customStyle="1" w:styleId="green">
    <w:name w:val="green"/>
    <w:basedOn w:val="a2"/>
    <w:rsid w:val="00775727"/>
  </w:style>
  <w:style w:type="paragraph" w:styleId="aff6">
    <w:name w:val="Revision"/>
    <w:hidden/>
    <w:uiPriority w:val="71"/>
    <w:unhideWhenUsed/>
    <w:rsid w:val="006D4F42"/>
    <w:rPr>
      <w:rFonts w:eastAsia="Arial Unicode MS"/>
      <w:bdr w:val="nil"/>
      <w:lang w:eastAsia="en-US"/>
    </w:rPr>
  </w:style>
  <w:style w:type="character" w:styleId="aff7">
    <w:name w:val="Placeholder Text"/>
    <w:basedOn w:val="a2"/>
    <w:uiPriority w:val="99"/>
    <w:unhideWhenUsed/>
    <w:rsid w:val="00555721"/>
    <w:rPr>
      <w:color w:val="808080"/>
    </w:rPr>
  </w:style>
  <w:style w:type="paragraph" w:styleId="TOC">
    <w:name w:val="TOC Heading"/>
    <w:basedOn w:val="1"/>
    <w:next w:val="a"/>
    <w:uiPriority w:val="39"/>
    <w:unhideWhenUsed/>
    <w:qFormat/>
    <w:rsid w:val="005A352E"/>
    <w:pPr>
      <w:keepNext/>
      <w:pageBreakBefore w:val="0"/>
      <w:widowControl/>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customStyle="1" w:styleId="aff8">
    <w:name w:val="目录"/>
    <w:basedOn w:val="aff3"/>
    <w:link w:val="Charf1"/>
    <w:qFormat/>
    <w:rsid w:val="00506337"/>
  </w:style>
  <w:style w:type="paragraph" w:customStyle="1" w:styleId="chenjiaxingstyle">
    <w:name w:val="chenjiaxingstyle"/>
    <w:basedOn w:val="a8"/>
    <w:link w:val="chenjiaxingstyleChar"/>
    <w:qFormat/>
    <w:rsid w:val="00070D76"/>
    <w:pPr>
      <w:ind w:firstLine="360"/>
    </w:pPr>
  </w:style>
  <w:style w:type="character" w:customStyle="1" w:styleId="Chare">
    <w:name w:val="列项—— Char"/>
    <w:basedOn w:val="a2"/>
    <w:link w:val="aff2"/>
    <w:rsid w:val="00506337"/>
    <w:rPr>
      <w:rFonts w:ascii="宋体" w:eastAsia="宋体"/>
      <w:kern w:val="0"/>
      <w:sz w:val="21"/>
      <w:szCs w:val="20"/>
    </w:rPr>
  </w:style>
  <w:style w:type="character" w:customStyle="1" w:styleId="Charf">
    <w:name w:val="浙大论文格式模板 Char"/>
    <w:basedOn w:val="Chare"/>
    <w:link w:val="aff3"/>
    <w:rsid w:val="00506337"/>
    <w:rPr>
      <w:rFonts w:ascii="宋体" w:eastAsia="宋体"/>
      <w:kern w:val="0"/>
      <w:sz w:val="21"/>
      <w:szCs w:val="24"/>
    </w:rPr>
  </w:style>
  <w:style w:type="character" w:customStyle="1" w:styleId="Charf1">
    <w:name w:val="目录 Char"/>
    <w:basedOn w:val="Charf"/>
    <w:link w:val="aff8"/>
    <w:rsid w:val="00506337"/>
    <w:rPr>
      <w:rFonts w:ascii="宋体" w:eastAsia="宋体"/>
      <w:kern w:val="0"/>
      <w:sz w:val="21"/>
      <w:szCs w:val="24"/>
    </w:rPr>
  </w:style>
  <w:style w:type="character" w:customStyle="1" w:styleId="chenjiaxingstyleChar">
    <w:name w:val="chenjiaxingstyle Char"/>
    <w:basedOn w:val="Char0"/>
    <w:link w:val="chenjiaxingstyle"/>
    <w:rsid w:val="00070D76"/>
    <w:rPr>
      <w:rFonts w:ascii="Times New Roman" w:eastAsia="Arial Unicode MS" w:hAnsi="Times New Roman" w:cs="Times New Roman"/>
      <w:kern w:val="0"/>
      <w:sz w:val="18"/>
      <w:szCs w:val="18"/>
      <w:bdr w:val="nil"/>
      <w:lang w:eastAsia="en-US"/>
    </w:rPr>
  </w:style>
  <w:style w:type="paragraph" w:customStyle="1" w:styleId="CharChar0">
    <w:name w:val="Char Char"/>
    <w:basedOn w:val="a"/>
    <w:autoRedefine/>
    <w:rsid w:val="006D5648"/>
    <w:pPr>
      <w:widowControl/>
      <w:spacing w:before="120" w:after="240" w:line="360" w:lineRule="auto"/>
      <w:ind w:firstLineChars="200" w:firstLine="200"/>
    </w:pPr>
    <w:rPr>
      <w:rFonts w:ascii="Palatino Linotype" w:hAnsi="Palatino Linotype" w:cs="Verdana"/>
      <w:b/>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918">
      <w:bodyDiv w:val="1"/>
      <w:marLeft w:val="0"/>
      <w:marRight w:val="0"/>
      <w:marTop w:val="0"/>
      <w:marBottom w:val="0"/>
      <w:divBdr>
        <w:top w:val="none" w:sz="0" w:space="0" w:color="auto"/>
        <w:left w:val="none" w:sz="0" w:space="0" w:color="auto"/>
        <w:bottom w:val="none" w:sz="0" w:space="0" w:color="auto"/>
        <w:right w:val="none" w:sz="0" w:space="0" w:color="auto"/>
      </w:divBdr>
    </w:div>
    <w:div w:id="89863204">
      <w:bodyDiv w:val="1"/>
      <w:marLeft w:val="0"/>
      <w:marRight w:val="0"/>
      <w:marTop w:val="0"/>
      <w:marBottom w:val="0"/>
      <w:divBdr>
        <w:top w:val="none" w:sz="0" w:space="0" w:color="auto"/>
        <w:left w:val="none" w:sz="0" w:space="0" w:color="auto"/>
        <w:bottom w:val="none" w:sz="0" w:space="0" w:color="auto"/>
        <w:right w:val="none" w:sz="0" w:space="0" w:color="auto"/>
      </w:divBdr>
    </w:div>
    <w:div w:id="97912529">
      <w:bodyDiv w:val="1"/>
      <w:marLeft w:val="0"/>
      <w:marRight w:val="0"/>
      <w:marTop w:val="0"/>
      <w:marBottom w:val="0"/>
      <w:divBdr>
        <w:top w:val="none" w:sz="0" w:space="0" w:color="auto"/>
        <w:left w:val="none" w:sz="0" w:space="0" w:color="auto"/>
        <w:bottom w:val="none" w:sz="0" w:space="0" w:color="auto"/>
        <w:right w:val="none" w:sz="0" w:space="0" w:color="auto"/>
      </w:divBdr>
    </w:div>
    <w:div w:id="122118260">
      <w:bodyDiv w:val="1"/>
      <w:marLeft w:val="0"/>
      <w:marRight w:val="0"/>
      <w:marTop w:val="0"/>
      <w:marBottom w:val="0"/>
      <w:divBdr>
        <w:top w:val="none" w:sz="0" w:space="0" w:color="auto"/>
        <w:left w:val="none" w:sz="0" w:space="0" w:color="auto"/>
        <w:bottom w:val="none" w:sz="0" w:space="0" w:color="auto"/>
        <w:right w:val="none" w:sz="0" w:space="0" w:color="auto"/>
      </w:divBdr>
    </w:div>
    <w:div w:id="122702001">
      <w:bodyDiv w:val="1"/>
      <w:marLeft w:val="0"/>
      <w:marRight w:val="0"/>
      <w:marTop w:val="0"/>
      <w:marBottom w:val="0"/>
      <w:divBdr>
        <w:top w:val="none" w:sz="0" w:space="0" w:color="auto"/>
        <w:left w:val="none" w:sz="0" w:space="0" w:color="auto"/>
        <w:bottom w:val="none" w:sz="0" w:space="0" w:color="auto"/>
        <w:right w:val="none" w:sz="0" w:space="0" w:color="auto"/>
      </w:divBdr>
    </w:div>
    <w:div w:id="159347721">
      <w:bodyDiv w:val="1"/>
      <w:marLeft w:val="0"/>
      <w:marRight w:val="0"/>
      <w:marTop w:val="0"/>
      <w:marBottom w:val="0"/>
      <w:divBdr>
        <w:top w:val="none" w:sz="0" w:space="0" w:color="auto"/>
        <w:left w:val="none" w:sz="0" w:space="0" w:color="auto"/>
        <w:bottom w:val="none" w:sz="0" w:space="0" w:color="auto"/>
        <w:right w:val="none" w:sz="0" w:space="0" w:color="auto"/>
      </w:divBdr>
    </w:div>
    <w:div w:id="191189601">
      <w:bodyDiv w:val="1"/>
      <w:marLeft w:val="0"/>
      <w:marRight w:val="0"/>
      <w:marTop w:val="0"/>
      <w:marBottom w:val="0"/>
      <w:divBdr>
        <w:top w:val="none" w:sz="0" w:space="0" w:color="auto"/>
        <w:left w:val="none" w:sz="0" w:space="0" w:color="auto"/>
        <w:bottom w:val="none" w:sz="0" w:space="0" w:color="auto"/>
        <w:right w:val="none" w:sz="0" w:space="0" w:color="auto"/>
      </w:divBdr>
    </w:div>
    <w:div w:id="195974809">
      <w:bodyDiv w:val="1"/>
      <w:marLeft w:val="0"/>
      <w:marRight w:val="0"/>
      <w:marTop w:val="0"/>
      <w:marBottom w:val="0"/>
      <w:divBdr>
        <w:top w:val="none" w:sz="0" w:space="0" w:color="auto"/>
        <w:left w:val="none" w:sz="0" w:space="0" w:color="auto"/>
        <w:bottom w:val="none" w:sz="0" w:space="0" w:color="auto"/>
        <w:right w:val="none" w:sz="0" w:space="0" w:color="auto"/>
      </w:divBdr>
    </w:div>
    <w:div w:id="217283533">
      <w:bodyDiv w:val="1"/>
      <w:marLeft w:val="0"/>
      <w:marRight w:val="0"/>
      <w:marTop w:val="0"/>
      <w:marBottom w:val="0"/>
      <w:divBdr>
        <w:top w:val="none" w:sz="0" w:space="0" w:color="auto"/>
        <w:left w:val="none" w:sz="0" w:space="0" w:color="auto"/>
        <w:bottom w:val="none" w:sz="0" w:space="0" w:color="auto"/>
        <w:right w:val="none" w:sz="0" w:space="0" w:color="auto"/>
      </w:divBdr>
    </w:div>
    <w:div w:id="309529053">
      <w:bodyDiv w:val="1"/>
      <w:marLeft w:val="0"/>
      <w:marRight w:val="0"/>
      <w:marTop w:val="0"/>
      <w:marBottom w:val="0"/>
      <w:divBdr>
        <w:top w:val="none" w:sz="0" w:space="0" w:color="auto"/>
        <w:left w:val="none" w:sz="0" w:space="0" w:color="auto"/>
        <w:bottom w:val="none" w:sz="0" w:space="0" w:color="auto"/>
        <w:right w:val="none" w:sz="0" w:space="0" w:color="auto"/>
      </w:divBdr>
    </w:div>
    <w:div w:id="340133085">
      <w:bodyDiv w:val="1"/>
      <w:marLeft w:val="0"/>
      <w:marRight w:val="0"/>
      <w:marTop w:val="0"/>
      <w:marBottom w:val="0"/>
      <w:divBdr>
        <w:top w:val="none" w:sz="0" w:space="0" w:color="auto"/>
        <w:left w:val="none" w:sz="0" w:space="0" w:color="auto"/>
        <w:bottom w:val="none" w:sz="0" w:space="0" w:color="auto"/>
        <w:right w:val="none" w:sz="0" w:space="0" w:color="auto"/>
      </w:divBdr>
    </w:div>
    <w:div w:id="346103816">
      <w:bodyDiv w:val="1"/>
      <w:marLeft w:val="0"/>
      <w:marRight w:val="0"/>
      <w:marTop w:val="0"/>
      <w:marBottom w:val="0"/>
      <w:divBdr>
        <w:top w:val="none" w:sz="0" w:space="0" w:color="auto"/>
        <w:left w:val="none" w:sz="0" w:space="0" w:color="auto"/>
        <w:bottom w:val="none" w:sz="0" w:space="0" w:color="auto"/>
        <w:right w:val="none" w:sz="0" w:space="0" w:color="auto"/>
      </w:divBdr>
    </w:div>
    <w:div w:id="376393818">
      <w:bodyDiv w:val="1"/>
      <w:marLeft w:val="0"/>
      <w:marRight w:val="0"/>
      <w:marTop w:val="0"/>
      <w:marBottom w:val="0"/>
      <w:divBdr>
        <w:top w:val="none" w:sz="0" w:space="0" w:color="auto"/>
        <w:left w:val="none" w:sz="0" w:space="0" w:color="auto"/>
        <w:bottom w:val="none" w:sz="0" w:space="0" w:color="auto"/>
        <w:right w:val="none" w:sz="0" w:space="0" w:color="auto"/>
      </w:divBdr>
    </w:div>
    <w:div w:id="452526634">
      <w:bodyDiv w:val="1"/>
      <w:marLeft w:val="0"/>
      <w:marRight w:val="0"/>
      <w:marTop w:val="0"/>
      <w:marBottom w:val="0"/>
      <w:divBdr>
        <w:top w:val="none" w:sz="0" w:space="0" w:color="auto"/>
        <w:left w:val="none" w:sz="0" w:space="0" w:color="auto"/>
        <w:bottom w:val="none" w:sz="0" w:space="0" w:color="auto"/>
        <w:right w:val="none" w:sz="0" w:space="0" w:color="auto"/>
      </w:divBdr>
    </w:div>
    <w:div w:id="501631075">
      <w:bodyDiv w:val="1"/>
      <w:marLeft w:val="0"/>
      <w:marRight w:val="0"/>
      <w:marTop w:val="0"/>
      <w:marBottom w:val="0"/>
      <w:divBdr>
        <w:top w:val="none" w:sz="0" w:space="0" w:color="auto"/>
        <w:left w:val="none" w:sz="0" w:space="0" w:color="auto"/>
        <w:bottom w:val="none" w:sz="0" w:space="0" w:color="auto"/>
        <w:right w:val="none" w:sz="0" w:space="0" w:color="auto"/>
      </w:divBdr>
    </w:div>
    <w:div w:id="508101451">
      <w:bodyDiv w:val="1"/>
      <w:marLeft w:val="0"/>
      <w:marRight w:val="0"/>
      <w:marTop w:val="0"/>
      <w:marBottom w:val="0"/>
      <w:divBdr>
        <w:top w:val="none" w:sz="0" w:space="0" w:color="auto"/>
        <w:left w:val="none" w:sz="0" w:space="0" w:color="auto"/>
        <w:bottom w:val="none" w:sz="0" w:space="0" w:color="auto"/>
        <w:right w:val="none" w:sz="0" w:space="0" w:color="auto"/>
      </w:divBdr>
    </w:div>
    <w:div w:id="573929787">
      <w:bodyDiv w:val="1"/>
      <w:marLeft w:val="0"/>
      <w:marRight w:val="0"/>
      <w:marTop w:val="0"/>
      <w:marBottom w:val="0"/>
      <w:divBdr>
        <w:top w:val="none" w:sz="0" w:space="0" w:color="auto"/>
        <w:left w:val="none" w:sz="0" w:space="0" w:color="auto"/>
        <w:bottom w:val="none" w:sz="0" w:space="0" w:color="auto"/>
        <w:right w:val="none" w:sz="0" w:space="0" w:color="auto"/>
      </w:divBdr>
    </w:div>
    <w:div w:id="638724818">
      <w:bodyDiv w:val="1"/>
      <w:marLeft w:val="0"/>
      <w:marRight w:val="0"/>
      <w:marTop w:val="0"/>
      <w:marBottom w:val="0"/>
      <w:divBdr>
        <w:top w:val="none" w:sz="0" w:space="0" w:color="auto"/>
        <w:left w:val="none" w:sz="0" w:space="0" w:color="auto"/>
        <w:bottom w:val="none" w:sz="0" w:space="0" w:color="auto"/>
        <w:right w:val="none" w:sz="0" w:space="0" w:color="auto"/>
      </w:divBdr>
    </w:div>
    <w:div w:id="665595616">
      <w:bodyDiv w:val="1"/>
      <w:marLeft w:val="0"/>
      <w:marRight w:val="0"/>
      <w:marTop w:val="0"/>
      <w:marBottom w:val="0"/>
      <w:divBdr>
        <w:top w:val="none" w:sz="0" w:space="0" w:color="auto"/>
        <w:left w:val="none" w:sz="0" w:space="0" w:color="auto"/>
        <w:bottom w:val="none" w:sz="0" w:space="0" w:color="auto"/>
        <w:right w:val="none" w:sz="0" w:space="0" w:color="auto"/>
      </w:divBdr>
    </w:div>
    <w:div w:id="681708957">
      <w:bodyDiv w:val="1"/>
      <w:marLeft w:val="0"/>
      <w:marRight w:val="0"/>
      <w:marTop w:val="0"/>
      <w:marBottom w:val="0"/>
      <w:divBdr>
        <w:top w:val="none" w:sz="0" w:space="0" w:color="auto"/>
        <w:left w:val="none" w:sz="0" w:space="0" w:color="auto"/>
        <w:bottom w:val="none" w:sz="0" w:space="0" w:color="auto"/>
        <w:right w:val="none" w:sz="0" w:space="0" w:color="auto"/>
      </w:divBdr>
    </w:div>
    <w:div w:id="695082829">
      <w:bodyDiv w:val="1"/>
      <w:marLeft w:val="0"/>
      <w:marRight w:val="0"/>
      <w:marTop w:val="0"/>
      <w:marBottom w:val="0"/>
      <w:divBdr>
        <w:top w:val="none" w:sz="0" w:space="0" w:color="auto"/>
        <w:left w:val="none" w:sz="0" w:space="0" w:color="auto"/>
        <w:bottom w:val="none" w:sz="0" w:space="0" w:color="auto"/>
        <w:right w:val="none" w:sz="0" w:space="0" w:color="auto"/>
      </w:divBdr>
    </w:div>
    <w:div w:id="696467859">
      <w:bodyDiv w:val="1"/>
      <w:marLeft w:val="0"/>
      <w:marRight w:val="0"/>
      <w:marTop w:val="0"/>
      <w:marBottom w:val="0"/>
      <w:divBdr>
        <w:top w:val="none" w:sz="0" w:space="0" w:color="auto"/>
        <w:left w:val="none" w:sz="0" w:space="0" w:color="auto"/>
        <w:bottom w:val="none" w:sz="0" w:space="0" w:color="auto"/>
        <w:right w:val="none" w:sz="0" w:space="0" w:color="auto"/>
      </w:divBdr>
    </w:div>
    <w:div w:id="709960333">
      <w:bodyDiv w:val="1"/>
      <w:marLeft w:val="0"/>
      <w:marRight w:val="0"/>
      <w:marTop w:val="0"/>
      <w:marBottom w:val="0"/>
      <w:divBdr>
        <w:top w:val="none" w:sz="0" w:space="0" w:color="auto"/>
        <w:left w:val="none" w:sz="0" w:space="0" w:color="auto"/>
        <w:bottom w:val="none" w:sz="0" w:space="0" w:color="auto"/>
        <w:right w:val="none" w:sz="0" w:space="0" w:color="auto"/>
      </w:divBdr>
    </w:div>
    <w:div w:id="737288649">
      <w:bodyDiv w:val="1"/>
      <w:marLeft w:val="0"/>
      <w:marRight w:val="0"/>
      <w:marTop w:val="0"/>
      <w:marBottom w:val="0"/>
      <w:divBdr>
        <w:top w:val="none" w:sz="0" w:space="0" w:color="auto"/>
        <w:left w:val="none" w:sz="0" w:space="0" w:color="auto"/>
        <w:bottom w:val="none" w:sz="0" w:space="0" w:color="auto"/>
        <w:right w:val="none" w:sz="0" w:space="0" w:color="auto"/>
      </w:divBdr>
    </w:div>
    <w:div w:id="742220053">
      <w:bodyDiv w:val="1"/>
      <w:marLeft w:val="0"/>
      <w:marRight w:val="0"/>
      <w:marTop w:val="0"/>
      <w:marBottom w:val="0"/>
      <w:divBdr>
        <w:top w:val="none" w:sz="0" w:space="0" w:color="auto"/>
        <w:left w:val="none" w:sz="0" w:space="0" w:color="auto"/>
        <w:bottom w:val="none" w:sz="0" w:space="0" w:color="auto"/>
        <w:right w:val="none" w:sz="0" w:space="0" w:color="auto"/>
      </w:divBdr>
    </w:div>
    <w:div w:id="746652435">
      <w:bodyDiv w:val="1"/>
      <w:marLeft w:val="0"/>
      <w:marRight w:val="0"/>
      <w:marTop w:val="0"/>
      <w:marBottom w:val="0"/>
      <w:divBdr>
        <w:top w:val="none" w:sz="0" w:space="0" w:color="auto"/>
        <w:left w:val="none" w:sz="0" w:space="0" w:color="auto"/>
        <w:bottom w:val="none" w:sz="0" w:space="0" w:color="auto"/>
        <w:right w:val="none" w:sz="0" w:space="0" w:color="auto"/>
      </w:divBdr>
    </w:div>
    <w:div w:id="754017266">
      <w:bodyDiv w:val="1"/>
      <w:marLeft w:val="0"/>
      <w:marRight w:val="0"/>
      <w:marTop w:val="0"/>
      <w:marBottom w:val="0"/>
      <w:divBdr>
        <w:top w:val="none" w:sz="0" w:space="0" w:color="auto"/>
        <w:left w:val="none" w:sz="0" w:space="0" w:color="auto"/>
        <w:bottom w:val="none" w:sz="0" w:space="0" w:color="auto"/>
        <w:right w:val="none" w:sz="0" w:space="0" w:color="auto"/>
      </w:divBdr>
    </w:div>
    <w:div w:id="771508786">
      <w:bodyDiv w:val="1"/>
      <w:marLeft w:val="0"/>
      <w:marRight w:val="0"/>
      <w:marTop w:val="0"/>
      <w:marBottom w:val="0"/>
      <w:divBdr>
        <w:top w:val="none" w:sz="0" w:space="0" w:color="auto"/>
        <w:left w:val="none" w:sz="0" w:space="0" w:color="auto"/>
        <w:bottom w:val="none" w:sz="0" w:space="0" w:color="auto"/>
        <w:right w:val="none" w:sz="0" w:space="0" w:color="auto"/>
      </w:divBdr>
    </w:div>
    <w:div w:id="820656969">
      <w:bodyDiv w:val="1"/>
      <w:marLeft w:val="0"/>
      <w:marRight w:val="0"/>
      <w:marTop w:val="0"/>
      <w:marBottom w:val="0"/>
      <w:divBdr>
        <w:top w:val="none" w:sz="0" w:space="0" w:color="auto"/>
        <w:left w:val="none" w:sz="0" w:space="0" w:color="auto"/>
        <w:bottom w:val="none" w:sz="0" w:space="0" w:color="auto"/>
        <w:right w:val="none" w:sz="0" w:space="0" w:color="auto"/>
      </w:divBdr>
    </w:div>
    <w:div w:id="836925325">
      <w:bodyDiv w:val="1"/>
      <w:marLeft w:val="0"/>
      <w:marRight w:val="0"/>
      <w:marTop w:val="0"/>
      <w:marBottom w:val="0"/>
      <w:divBdr>
        <w:top w:val="none" w:sz="0" w:space="0" w:color="auto"/>
        <w:left w:val="none" w:sz="0" w:space="0" w:color="auto"/>
        <w:bottom w:val="none" w:sz="0" w:space="0" w:color="auto"/>
        <w:right w:val="none" w:sz="0" w:space="0" w:color="auto"/>
      </w:divBdr>
    </w:div>
    <w:div w:id="891574114">
      <w:bodyDiv w:val="1"/>
      <w:marLeft w:val="0"/>
      <w:marRight w:val="0"/>
      <w:marTop w:val="0"/>
      <w:marBottom w:val="0"/>
      <w:divBdr>
        <w:top w:val="none" w:sz="0" w:space="0" w:color="auto"/>
        <w:left w:val="none" w:sz="0" w:space="0" w:color="auto"/>
        <w:bottom w:val="none" w:sz="0" w:space="0" w:color="auto"/>
        <w:right w:val="none" w:sz="0" w:space="0" w:color="auto"/>
      </w:divBdr>
    </w:div>
    <w:div w:id="997080246">
      <w:bodyDiv w:val="1"/>
      <w:marLeft w:val="0"/>
      <w:marRight w:val="0"/>
      <w:marTop w:val="0"/>
      <w:marBottom w:val="0"/>
      <w:divBdr>
        <w:top w:val="none" w:sz="0" w:space="0" w:color="auto"/>
        <w:left w:val="none" w:sz="0" w:space="0" w:color="auto"/>
        <w:bottom w:val="none" w:sz="0" w:space="0" w:color="auto"/>
        <w:right w:val="none" w:sz="0" w:space="0" w:color="auto"/>
      </w:divBdr>
    </w:div>
    <w:div w:id="1135373385">
      <w:bodyDiv w:val="1"/>
      <w:marLeft w:val="0"/>
      <w:marRight w:val="0"/>
      <w:marTop w:val="0"/>
      <w:marBottom w:val="0"/>
      <w:divBdr>
        <w:top w:val="none" w:sz="0" w:space="0" w:color="auto"/>
        <w:left w:val="none" w:sz="0" w:space="0" w:color="auto"/>
        <w:bottom w:val="none" w:sz="0" w:space="0" w:color="auto"/>
        <w:right w:val="none" w:sz="0" w:space="0" w:color="auto"/>
      </w:divBdr>
    </w:div>
    <w:div w:id="1145198290">
      <w:bodyDiv w:val="1"/>
      <w:marLeft w:val="0"/>
      <w:marRight w:val="0"/>
      <w:marTop w:val="0"/>
      <w:marBottom w:val="0"/>
      <w:divBdr>
        <w:top w:val="none" w:sz="0" w:space="0" w:color="auto"/>
        <w:left w:val="none" w:sz="0" w:space="0" w:color="auto"/>
        <w:bottom w:val="none" w:sz="0" w:space="0" w:color="auto"/>
        <w:right w:val="none" w:sz="0" w:space="0" w:color="auto"/>
      </w:divBdr>
    </w:div>
    <w:div w:id="1165391965">
      <w:bodyDiv w:val="1"/>
      <w:marLeft w:val="0"/>
      <w:marRight w:val="0"/>
      <w:marTop w:val="0"/>
      <w:marBottom w:val="0"/>
      <w:divBdr>
        <w:top w:val="none" w:sz="0" w:space="0" w:color="auto"/>
        <w:left w:val="none" w:sz="0" w:space="0" w:color="auto"/>
        <w:bottom w:val="none" w:sz="0" w:space="0" w:color="auto"/>
        <w:right w:val="none" w:sz="0" w:space="0" w:color="auto"/>
      </w:divBdr>
    </w:div>
    <w:div w:id="1196846803">
      <w:bodyDiv w:val="1"/>
      <w:marLeft w:val="0"/>
      <w:marRight w:val="0"/>
      <w:marTop w:val="0"/>
      <w:marBottom w:val="0"/>
      <w:divBdr>
        <w:top w:val="none" w:sz="0" w:space="0" w:color="auto"/>
        <w:left w:val="none" w:sz="0" w:space="0" w:color="auto"/>
        <w:bottom w:val="none" w:sz="0" w:space="0" w:color="auto"/>
        <w:right w:val="none" w:sz="0" w:space="0" w:color="auto"/>
      </w:divBdr>
    </w:div>
    <w:div w:id="1202550676">
      <w:bodyDiv w:val="1"/>
      <w:marLeft w:val="0"/>
      <w:marRight w:val="0"/>
      <w:marTop w:val="0"/>
      <w:marBottom w:val="0"/>
      <w:divBdr>
        <w:top w:val="none" w:sz="0" w:space="0" w:color="auto"/>
        <w:left w:val="none" w:sz="0" w:space="0" w:color="auto"/>
        <w:bottom w:val="none" w:sz="0" w:space="0" w:color="auto"/>
        <w:right w:val="none" w:sz="0" w:space="0" w:color="auto"/>
      </w:divBdr>
    </w:div>
    <w:div w:id="1212422385">
      <w:bodyDiv w:val="1"/>
      <w:marLeft w:val="0"/>
      <w:marRight w:val="0"/>
      <w:marTop w:val="0"/>
      <w:marBottom w:val="0"/>
      <w:divBdr>
        <w:top w:val="none" w:sz="0" w:space="0" w:color="auto"/>
        <w:left w:val="none" w:sz="0" w:space="0" w:color="auto"/>
        <w:bottom w:val="none" w:sz="0" w:space="0" w:color="auto"/>
        <w:right w:val="none" w:sz="0" w:space="0" w:color="auto"/>
      </w:divBdr>
    </w:div>
    <w:div w:id="1233858714">
      <w:bodyDiv w:val="1"/>
      <w:marLeft w:val="0"/>
      <w:marRight w:val="0"/>
      <w:marTop w:val="0"/>
      <w:marBottom w:val="0"/>
      <w:divBdr>
        <w:top w:val="none" w:sz="0" w:space="0" w:color="auto"/>
        <w:left w:val="none" w:sz="0" w:space="0" w:color="auto"/>
        <w:bottom w:val="none" w:sz="0" w:space="0" w:color="auto"/>
        <w:right w:val="none" w:sz="0" w:space="0" w:color="auto"/>
      </w:divBdr>
    </w:div>
    <w:div w:id="1395541048">
      <w:bodyDiv w:val="1"/>
      <w:marLeft w:val="0"/>
      <w:marRight w:val="0"/>
      <w:marTop w:val="0"/>
      <w:marBottom w:val="0"/>
      <w:divBdr>
        <w:top w:val="none" w:sz="0" w:space="0" w:color="auto"/>
        <w:left w:val="none" w:sz="0" w:space="0" w:color="auto"/>
        <w:bottom w:val="none" w:sz="0" w:space="0" w:color="auto"/>
        <w:right w:val="none" w:sz="0" w:space="0" w:color="auto"/>
      </w:divBdr>
    </w:div>
    <w:div w:id="1459031937">
      <w:bodyDiv w:val="1"/>
      <w:marLeft w:val="0"/>
      <w:marRight w:val="0"/>
      <w:marTop w:val="0"/>
      <w:marBottom w:val="0"/>
      <w:divBdr>
        <w:top w:val="none" w:sz="0" w:space="0" w:color="auto"/>
        <w:left w:val="none" w:sz="0" w:space="0" w:color="auto"/>
        <w:bottom w:val="none" w:sz="0" w:space="0" w:color="auto"/>
        <w:right w:val="none" w:sz="0" w:space="0" w:color="auto"/>
      </w:divBdr>
    </w:div>
    <w:div w:id="1480461429">
      <w:bodyDiv w:val="1"/>
      <w:marLeft w:val="0"/>
      <w:marRight w:val="0"/>
      <w:marTop w:val="0"/>
      <w:marBottom w:val="0"/>
      <w:divBdr>
        <w:top w:val="none" w:sz="0" w:space="0" w:color="auto"/>
        <w:left w:val="none" w:sz="0" w:space="0" w:color="auto"/>
        <w:bottom w:val="none" w:sz="0" w:space="0" w:color="auto"/>
        <w:right w:val="none" w:sz="0" w:space="0" w:color="auto"/>
      </w:divBdr>
    </w:div>
    <w:div w:id="1500925910">
      <w:bodyDiv w:val="1"/>
      <w:marLeft w:val="0"/>
      <w:marRight w:val="0"/>
      <w:marTop w:val="0"/>
      <w:marBottom w:val="0"/>
      <w:divBdr>
        <w:top w:val="none" w:sz="0" w:space="0" w:color="auto"/>
        <w:left w:val="none" w:sz="0" w:space="0" w:color="auto"/>
        <w:bottom w:val="none" w:sz="0" w:space="0" w:color="auto"/>
        <w:right w:val="none" w:sz="0" w:space="0" w:color="auto"/>
      </w:divBdr>
    </w:div>
    <w:div w:id="1501387336">
      <w:bodyDiv w:val="1"/>
      <w:marLeft w:val="0"/>
      <w:marRight w:val="0"/>
      <w:marTop w:val="0"/>
      <w:marBottom w:val="0"/>
      <w:divBdr>
        <w:top w:val="none" w:sz="0" w:space="0" w:color="auto"/>
        <w:left w:val="none" w:sz="0" w:space="0" w:color="auto"/>
        <w:bottom w:val="none" w:sz="0" w:space="0" w:color="auto"/>
        <w:right w:val="none" w:sz="0" w:space="0" w:color="auto"/>
      </w:divBdr>
    </w:div>
    <w:div w:id="1520923363">
      <w:bodyDiv w:val="1"/>
      <w:marLeft w:val="0"/>
      <w:marRight w:val="0"/>
      <w:marTop w:val="0"/>
      <w:marBottom w:val="0"/>
      <w:divBdr>
        <w:top w:val="none" w:sz="0" w:space="0" w:color="auto"/>
        <w:left w:val="none" w:sz="0" w:space="0" w:color="auto"/>
        <w:bottom w:val="none" w:sz="0" w:space="0" w:color="auto"/>
        <w:right w:val="none" w:sz="0" w:space="0" w:color="auto"/>
      </w:divBdr>
    </w:div>
    <w:div w:id="1548837166">
      <w:bodyDiv w:val="1"/>
      <w:marLeft w:val="0"/>
      <w:marRight w:val="0"/>
      <w:marTop w:val="0"/>
      <w:marBottom w:val="0"/>
      <w:divBdr>
        <w:top w:val="none" w:sz="0" w:space="0" w:color="auto"/>
        <w:left w:val="none" w:sz="0" w:space="0" w:color="auto"/>
        <w:bottom w:val="none" w:sz="0" w:space="0" w:color="auto"/>
        <w:right w:val="none" w:sz="0" w:space="0" w:color="auto"/>
      </w:divBdr>
    </w:div>
    <w:div w:id="1554734495">
      <w:bodyDiv w:val="1"/>
      <w:marLeft w:val="0"/>
      <w:marRight w:val="0"/>
      <w:marTop w:val="0"/>
      <w:marBottom w:val="0"/>
      <w:divBdr>
        <w:top w:val="none" w:sz="0" w:space="0" w:color="auto"/>
        <w:left w:val="none" w:sz="0" w:space="0" w:color="auto"/>
        <w:bottom w:val="none" w:sz="0" w:space="0" w:color="auto"/>
        <w:right w:val="none" w:sz="0" w:space="0" w:color="auto"/>
      </w:divBdr>
    </w:div>
    <w:div w:id="1567646192">
      <w:bodyDiv w:val="1"/>
      <w:marLeft w:val="0"/>
      <w:marRight w:val="0"/>
      <w:marTop w:val="0"/>
      <w:marBottom w:val="0"/>
      <w:divBdr>
        <w:top w:val="none" w:sz="0" w:space="0" w:color="auto"/>
        <w:left w:val="none" w:sz="0" w:space="0" w:color="auto"/>
        <w:bottom w:val="none" w:sz="0" w:space="0" w:color="auto"/>
        <w:right w:val="none" w:sz="0" w:space="0" w:color="auto"/>
      </w:divBdr>
    </w:div>
    <w:div w:id="1636831955">
      <w:bodyDiv w:val="1"/>
      <w:marLeft w:val="0"/>
      <w:marRight w:val="0"/>
      <w:marTop w:val="0"/>
      <w:marBottom w:val="0"/>
      <w:divBdr>
        <w:top w:val="none" w:sz="0" w:space="0" w:color="auto"/>
        <w:left w:val="none" w:sz="0" w:space="0" w:color="auto"/>
        <w:bottom w:val="none" w:sz="0" w:space="0" w:color="auto"/>
        <w:right w:val="none" w:sz="0" w:space="0" w:color="auto"/>
      </w:divBdr>
    </w:div>
    <w:div w:id="1814132611">
      <w:bodyDiv w:val="1"/>
      <w:marLeft w:val="0"/>
      <w:marRight w:val="0"/>
      <w:marTop w:val="0"/>
      <w:marBottom w:val="0"/>
      <w:divBdr>
        <w:top w:val="none" w:sz="0" w:space="0" w:color="auto"/>
        <w:left w:val="none" w:sz="0" w:space="0" w:color="auto"/>
        <w:bottom w:val="none" w:sz="0" w:space="0" w:color="auto"/>
        <w:right w:val="none" w:sz="0" w:space="0" w:color="auto"/>
      </w:divBdr>
    </w:div>
    <w:div w:id="1896432464">
      <w:bodyDiv w:val="1"/>
      <w:marLeft w:val="0"/>
      <w:marRight w:val="0"/>
      <w:marTop w:val="0"/>
      <w:marBottom w:val="0"/>
      <w:divBdr>
        <w:top w:val="none" w:sz="0" w:space="0" w:color="auto"/>
        <w:left w:val="none" w:sz="0" w:space="0" w:color="auto"/>
        <w:bottom w:val="none" w:sz="0" w:space="0" w:color="auto"/>
        <w:right w:val="none" w:sz="0" w:space="0" w:color="auto"/>
      </w:divBdr>
    </w:div>
    <w:div w:id="1933078157">
      <w:bodyDiv w:val="1"/>
      <w:marLeft w:val="0"/>
      <w:marRight w:val="0"/>
      <w:marTop w:val="0"/>
      <w:marBottom w:val="0"/>
      <w:divBdr>
        <w:top w:val="none" w:sz="0" w:space="0" w:color="auto"/>
        <w:left w:val="none" w:sz="0" w:space="0" w:color="auto"/>
        <w:bottom w:val="none" w:sz="0" w:space="0" w:color="auto"/>
        <w:right w:val="none" w:sz="0" w:space="0" w:color="auto"/>
      </w:divBdr>
    </w:div>
    <w:div w:id="1965652560">
      <w:bodyDiv w:val="1"/>
      <w:marLeft w:val="0"/>
      <w:marRight w:val="0"/>
      <w:marTop w:val="0"/>
      <w:marBottom w:val="0"/>
      <w:divBdr>
        <w:top w:val="none" w:sz="0" w:space="0" w:color="auto"/>
        <w:left w:val="none" w:sz="0" w:space="0" w:color="auto"/>
        <w:bottom w:val="none" w:sz="0" w:space="0" w:color="auto"/>
        <w:right w:val="none" w:sz="0" w:space="0" w:color="auto"/>
      </w:divBdr>
    </w:div>
    <w:div w:id="1982493970">
      <w:bodyDiv w:val="1"/>
      <w:marLeft w:val="0"/>
      <w:marRight w:val="0"/>
      <w:marTop w:val="0"/>
      <w:marBottom w:val="0"/>
      <w:divBdr>
        <w:top w:val="none" w:sz="0" w:space="0" w:color="auto"/>
        <w:left w:val="none" w:sz="0" w:space="0" w:color="auto"/>
        <w:bottom w:val="none" w:sz="0" w:space="0" w:color="auto"/>
        <w:right w:val="none" w:sz="0" w:space="0" w:color="auto"/>
      </w:divBdr>
    </w:div>
    <w:div w:id="2064408062">
      <w:bodyDiv w:val="1"/>
      <w:marLeft w:val="0"/>
      <w:marRight w:val="0"/>
      <w:marTop w:val="0"/>
      <w:marBottom w:val="0"/>
      <w:divBdr>
        <w:top w:val="none" w:sz="0" w:space="0" w:color="auto"/>
        <w:left w:val="none" w:sz="0" w:space="0" w:color="auto"/>
        <w:bottom w:val="none" w:sz="0" w:space="0" w:color="auto"/>
        <w:right w:val="none" w:sz="0" w:space="0" w:color="auto"/>
      </w:divBdr>
    </w:div>
    <w:div w:id="2100519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header" Target="header12.xml"/><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footer" Target="footer16.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header" Target="header14.xml"/><Relationship Id="rId79" Type="http://schemas.openxmlformats.org/officeDocument/2006/relationships/header" Target="header17.xml"/><Relationship Id="rId5" Type="http://schemas.openxmlformats.org/officeDocument/2006/relationships/webSettings" Target="web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eader" Target="header13.xml"/><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image" Target="media/image41.png"/><Relationship Id="rId80" Type="http://schemas.openxmlformats.org/officeDocument/2006/relationships/footer" Target="footer14.xml"/><Relationship Id="rId85"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15.xml"/><Relationship Id="rId83"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footer" Target="footer8.xml"/><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footer" Target="footer10.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eader" Target="header16.xml"/><Relationship Id="rId81" Type="http://schemas.openxmlformats.org/officeDocument/2006/relationships/footer" Target="footer1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image" Target="media/image13.png"/><Relationship Id="rId45" Type="http://schemas.openxmlformats.org/officeDocument/2006/relationships/footer" Target="footer11.xml"/><Relationship Id="rId66" Type="http://schemas.openxmlformats.org/officeDocument/2006/relationships/image" Target="media/image35.png"/><Relationship Id="rId8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52295-077C-4FE2-858E-44D864ED1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66</Pages>
  <Words>7313</Words>
  <Characters>41685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48901</CharactersWithSpaces>
  <SharedDoc>false</SharedDoc>
  <HLinks>
    <vt:vector size="642" baseType="variant">
      <vt:variant>
        <vt:i4>1376305</vt:i4>
      </vt:variant>
      <vt:variant>
        <vt:i4>644</vt:i4>
      </vt:variant>
      <vt:variant>
        <vt:i4>0</vt:i4>
      </vt:variant>
      <vt:variant>
        <vt:i4>5</vt:i4>
      </vt:variant>
      <vt:variant>
        <vt:lpwstr/>
      </vt:variant>
      <vt:variant>
        <vt:lpwstr>_Toc471522625</vt:lpwstr>
      </vt:variant>
      <vt:variant>
        <vt:i4>1376305</vt:i4>
      </vt:variant>
      <vt:variant>
        <vt:i4>638</vt:i4>
      </vt:variant>
      <vt:variant>
        <vt:i4>0</vt:i4>
      </vt:variant>
      <vt:variant>
        <vt:i4>5</vt:i4>
      </vt:variant>
      <vt:variant>
        <vt:lpwstr/>
      </vt:variant>
      <vt:variant>
        <vt:lpwstr>_Toc471522624</vt:lpwstr>
      </vt:variant>
      <vt:variant>
        <vt:i4>1376305</vt:i4>
      </vt:variant>
      <vt:variant>
        <vt:i4>632</vt:i4>
      </vt:variant>
      <vt:variant>
        <vt:i4>0</vt:i4>
      </vt:variant>
      <vt:variant>
        <vt:i4>5</vt:i4>
      </vt:variant>
      <vt:variant>
        <vt:lpwstr/>
      </vt:variant>
      <vt:variant>
        <vt:lpwstr>_Toc471522623</vt:lpwstr>
      </vt:variant>
      <vt:variant>
        <vt:i4>1376305</vt:i4>
      </vt:variant>
      <vt:variant>
        <vt:i4>626</vt:i4>
      </vt:variant>
      <vt:variant>
        <vt:i4>0</vt:i4>
      </vt:variant>
      <vt:variant>
        <vt:i4>5</vt:i4>
      </vt:variant>
      <vt:variant>
        <vt:lpwstr/>
      </vt:variant>
      <vt:variant>
        <vt:lpwstr>_Toc471522622</vt:lpwstr>
      </vt:variant>
      <vt:variant>
        <vt:i4>1376305</vt:i4>
      </vt:variant>
      <vt:variant>
        <vt:i4>620</vt:i4>
      </vt:variant>
      <vt:variant>
        <vt:i4>0</vt:i4>
      </vt:variant>
      <vt:variant>
        <vt:i4>5</vt:i4>
      </vt:variant>
      <vt:variant>
        <vt:lpwstr/>
      </vt:variant>
      <vt:variant>
        <vt:lpwstr>_Toc471522621</vt:lpwstr>
      </vt:variant>
      <vt:variant>
        <vt:i4>1376305</vt:i4>
      </vt:variant>
      <vt:variant>
        <vt:i4>614</vt:i4>
      </vt:variant>
      <vt:variant>
        <vt:i4>0</vt:i4>
      </vt:variant>
      <vt:variant>
        <vt:i4>5</vt:i4>
      </vt:variant>
      <vt:variant>
        <vt:lpwstr/>
      </vt:variant>
      <vt:variant>
        <vt:lpwstr>_Toc471522620</vt:lpwstr>
      </vt:variant>
      <vt:variant>
        <vt:i4>1441841</vt:i4>
      </vt:variant>
      <vt:variant>
        <vt:i4>608</vt:i4>
      </vt:variant>
      <vt:variant>
        <vt:i4>0</vt:i4>
      </vt:variant>
      <vt:variant>
        <vt:i4>5</vt:i4>
      </vt:variant>
      <vt:variant>
        <vt:lpwstr/>
      </vt:variant>
      <vt:variant>
        <vt:lpwstr>_Toc471522619</vt:lpwstr>
      </vt:variant>
      <vt:variant>
        <vt:i4>1441841</vt:i4>
      </vt:variant>
      <vt:variant>
        <vt:i4>602</vt:i4>
      </vt:variant>
      <vt:variant>
        <vt:i4>0</vt:i4>
      </vt:variant>
      <vt:variant>
        <vt:i4>5</vt:i4>
      </vt:variant>
      <vt:variant>
        <vt:lpwstr/>
      </vt:variant>
      <vt:variant>
        <vt:lpwstr>_Toc471522618</vt:lpwstr>
      </vt:variant>
      <vt:variant>
        <vt:i4>1441841</vt:i4>
      </vt:variant>
      <vt:variant>
        <vt:i4>593</vt:i4>
      </vt:variant>
      <vt:variant>
        <vt:i4>0</vt:i4>
      </vt:variant>
      <vt:variant>
        <vt:i4>5</vt:i4>
      </vt:variant>
      <vt:variant>
        <vt:lpwstr/>
      </vt:variant>
      <vt:variant>
        <vt:lpwstr>_Toc471522617</vt:lpwstr>
      </vt:variant>
      <vt:variant>
        <vt:i4>1441841</vt:i4>
      </vt:variant>
      <vt:variant>
        <vt:i4>587</vt:i4>
      </vt:variant>
      <vt:variant>
        <vt:i4>0</vt:i4>
      </vt:variant>
      <vt:variant>
        <vt:i4>5</vt:i4>
      </vt:variant>
      <vt:variant>
        <vt:lpwstr/>
      </vt:variant>
      <vt:variant>
        <vt:lpwstr>_Toc471522616</vt:lpwstr>
      </vt:variant>
      <vt:variant>
        <vt:i4>1441841</vt:i4>
      </vt:variant>
      <vt:variant>
        <vt:i4>581</vt:i4>
      </vt:variant>
      <vt:variant>
        <vt:i4>0</vt:i4>
      </vt:variant>
      <vt:variant>
        <vt:i4>5</vt:i4>
      </vt:variant>
      <vt:variant>
        <vt:lpwstr/>
      </vt:variant>
      <vt:variant>
        <vt:lpwstr>_Toc471522615</vt:lpwstr>
      </vt:variant>
      <vt:variant>
        <vt:i4>1441841</vt:i4>
      </vt:variant>
      <vt:variant>
        <vt:i4>575</vt:i4>
      </vt:variant>
      <vt:variant>
        <vt:i4>0</vt:i4>
      </vt:variant>
      <vt:variant>
        <vt:i4>5</vt:i4>
      </vt:variant>
      <vt:variant>
        <vt:lpwstr/>
      </vt:variant>
      <vt:variant>
        <vt:lpwstr>_Toc471522614</vt:lpwstr>
      </vt:variant>
      <vt:variant>
        <vt:i4>1441841</vt:i4>
      </vt:variant>
      <vt:variant>
        <vt:i4>569</vt:i4>
      </vt:variant>
      <vt:variant>
        <vt:i4>0</vt:i4>
      </vt:variant>
      <vt:variant>
        <vt:i4>5</vt:i4>
      </vt:variant>
      <vt:variant>
        <vt:lpwstr/>
      </vt:variant>
      <vt:variant>
        <vt:lpwstr>_Toc471522613</vt:lpwstr>
      </vt:variant>
      <vt:variant>
        <vt:i4>1441841</vt:i4>
      </vt:variant>
      <vt:variant>
        <vt:i4>563</vt:i4>
      </vt:variant>
      <vt:variant>
        <vt:i4>0</vt:i4>
      </vt:variant>
      <vt:variant>
        <vt:i4>5</vt:i4>
      </vt:variant>
      <vt:variant>
        <vt:lpwstr/>
      </vt:variant>
      <vt:variant>
        <vt:lpwstr>_Toc471522612</vt:lpwstr>
      </vt:variant>
      <vt:variant>
        <vt:i4>1441841</vt:i4>
      </vt:variant>
      <vt:variant>
        <vt:i4>557</vt:i4>
      </vt:variant>
      <vt:variant>
        <vt:i4>0</vt:i4>
      </vt:variant>
      <vt:variant>
        <vt:i4>5</vt:i4>
      </vt:variant>
      <vt:variant>
        <vt:lpwstr/>
      </vt:variant>
      <vt:variant>
        <vt:lpwstr>_Toc471522611</vt:lpwstr>
      </vt:variant>
      <vt:variant>
        <vt:i4>1441841</vt:i4>
      </vt:variant>
      <vt:variant>
        <vt:i4>551</vt:i4>
      </vt:variant>
      <vt:variant>
        <vt:i4>0</vt:i4>
      </vt:variant>
      <vt:variant>
        <vt:i4>5</vt:i4>
      </vt:variant>
      <vt:variant>
        <vt:lpwstr/>
      </vt:variant>
      <vt:variant>
        <vt:lpwstr>_Toc471522610</vt:lpwstr>
      </vt:variant>
      <vt:variant>
        <vt:i4>1507377</vt:i4>
      </vt:variant>
      <vt:variant>
        <vt:i4>545</vt:i4>
      </vt:variant>
      <vt:variant>
        <vt:i4>0</vt:i4>
      </vt:variant>
      <vt:variant>
        <vt:i4>5</vt:i4>
      </vt:variant>
      <vt:variant>
        <vt:lpwstr/>
      </vt:variant>
      <vt:variant>
        <vt:lpwstr>_Toc471522609</vt:lpwstr>
      </vt:variant>
      <vt:variant>
        <vt:i4>1507377</vt:i4>
      </vt:variant>
      <vt:variant>
        <vt:i4>539</vt:i4>
      </vt:variant>
      <vt:variant>
        <vt:i4>0</vt:i4>
      </vt:variant>
      <vt:variant>
        <vt:i4>5</vt:i4>
      </vt:variant>
      <vt:variant>
        <vt:lpwstr/>
      </vt:variant>
      <vt:variant>
        <vt:lpwstr>_Toc471522608</vt:lpwstr>
      </vt:variant>
      <vt:variant>
        <vt:i4>1507377</vt:i4>
      </vt:variant>
      <vt:variant>
        <vt:i4>533</vt:i4>
      </vt:variant>
      <vt:variant>
        <vt:i4>0</vt:i4>
      </vt:variant>
      <vt:variant>
        <vt:i4>5</vt:i4>
      </vt:variant>
      <vt:variant>
        <vt:lpwstr/>
      </vt:variant>
      <vt:variant>
        <vt:lpwstr>_Toc471522607</vt:lpwstr>
      </vt:variant>
      <vt:variant>
        <vt:i4>1507377</vt:i4>
      </vt:variant>
      <vt:variant>
        <vt:i4>527</vt:i4>
      </vt:variant>
      <vt:variant>
        <vt:i4>0</vt:i4>
      </vt:variant>
      <vt:variant>
        <vt:i4>5</vt:i4>
      </vt:variant>
      <vt:variant>
        <vt:lpwstr/>
      </vt:variant>
      <vt:variant>
        <vt:lpwstr>_Toc471522606</vt:lpwstr>
      </vt:variant>
      <vt:variant>
        <vt:i4>1507377</vt:i4>
      </vt:variant>
      <vt:variant>
        <vt:i4>521</vt:i4>
      </vt:variant>
      <vt:variant>
        <vt:i4>0</vt:i4>
      </vt:variant>
      <vt:variant>
        <vt:i4>5</vt:i4>
      </vt:variant>
      <vt:variant>
        <vt:lpwstr/>
      </vt:variant>
      <vt:variant>
        <vt:lpwstr>_Toc471522605</vt:lpwstr>
      </vt:variant>
      <vt:variant>
        <vt:i4>1507377</vt:i4>
      </vt:variant>
      <vt:variant>
        <vt:i4>515</vt:i4>
      </vt:variant>
      <vt:variant>
        <vt:i4>0</vt:i4>
      </vt:variant>
      <vt:variant>
        <vt:i4>5</vt:i4>
      </vt:variant>
      <vt:variant>
        <vt:lpwstr/>
      </vt:variant>
      <vt:variant>
        <vt:lpwstr>_Toc471522604</vt:lpwstr>
      </vt:variant>
      <vt:variant>
        <vt:i4>1507377</vt:i4>
      </vt:variant>
      <vt:variant>
        <vt:i4>509</vt:i4>
      </vt:variant>
      <vt:variant>
        <vt:i4>0</vt:i4>
      </vt:variant>
      <vt:variant>
        <vt:i4>5</vt:i4>
      </vt:variant>
      <vt:variant>
        <vt:lpwstr/>
      </vt:variant>
      <vt:variant>
        <vt:lpwstr>_Toc471522603</vt:lpwstr>
      </vt:variant>
      <vt:variant>
        <vt:i4>1507377</vt:i4>
      </vt:variant>
      <vt:variant>
        <vt:i4>503</vt:i4>
      </vt:variant>
      <vt:variant>
        <vt:i4>0</vt:i4>
      </vt:variant>
      <vt:variant>
        <vt:i4>5</vt:i4>
      </vt:variant>
      <vt:variant>
        <vt:lpwstr/>
      </vt:variant>
      <vt:variant>
        <vt:lpwstr>_Toc471522602</vt:lpwstr>
      </vt:variant>
      <vt:variant>
        <vt:i4>1507377</vt:i4>
      </vt:variant>
      <vt:variant>
        <vt:i4>497</vt:i4>
      </vt:variant>
      <vt:variant>
        <vt:i4>0</vt:i4>
      </vt:variant>
      <vt:variant>
        <vt:i4>5</vt:i4>
      </vt:variant>
      <vt:variant>
        <vt:lpwstr/>
      </vt:variant>
      <vt:variant>
        <vt:lpwstr>_Toc471522601</vt:lpwstr>
      </vt:variant>
      <vt:variant>
        <vt:i4>1507377</vt:i4>
      </vt:variant>
      <vt:variant>
        <vt:i4>491</vt:i4>
      </vt:variant>
      <vt:variant>
        <vt:i4>0</vt:i4>
      </vt:variant>
      <vt:variant>
        <vt:i4>5</vt:i4>
      </vt:variant>
      <vt:variant>
        <vt:lpwstr/>
      </vt:variant>
      <vt:variant>
        <vt:lpwstr>_Toc471522600</vt:lpwstr>
      </vt:variant>
      <vt:variant>
        <vt:i4>1966130</vt:i4>
      </vt:variant>
      <vt:variant>
        <vt:i4>485</vt:i4>
      </vt:variant>
      <vt:variant>
        <vt:i4>0</vt:i4>
      </vt:variant>
      <vt:variant>
        <vt:i4>5</vt:i4>
      </vt:variant>
      <vt:variant>
        <vt:lpwstr/>
      </vt:variant>
      <vt:variant>
        <vt:lpwstr>_Toc471522599</vt:lpwstr>
      </vt:variant>
      <vt:variant>
        <vt:i4>1966130</vt:i4>
      </vt:variant>
      <vt:variant>
        <vt:i4>479</vt:i4>
      </vt:variant>
      <vt:variant>
        <vt:i4>0</vt:i4>
      </vt:variant>
      <vt:variant>
        <vt:i4>5</vt:i4>
      </vt:variant>
      <vt:variant>
        <vt:lpwstr/>
      </vt:variant>
      <vt:variant>
        <vt:lpwstr>_Toc471522598</vt:lpwstr>
      </vt:variant>
      <vt:variant>
        <vt:i4>1966130</vt:i4>
      </vt:variant>
      <vt:variant>
        <vt:i4>473</vt:i4>
      </vt:variant>
      <vt:variant>
        <vt:i4>0</vt:i4>
      </vt:variant>
      <vt:variant>
        <vt:i4>5</vt:i4>
      </vt:variant>
      <vt:variant>
        <vt:lpwstr/>
      </vt:variant>
      <vt:variant>
        <vt:lpwstr>_Toc471522597</vt:lpwstr>
      </vt:variant>
      <vt:variant>
        <vt:i4>1966130</vt:i4>
      </vt:variant>
      <vt:variant>
        <vt:i4>467</vt:i4>
      </vt:variant>
      <vt:variant>
        <vt:i4>0</vt:i4>
      </vt:variant>
      <vt:variant>
        <vt:i4>5</vt:i4>
      </vt:variant>
      <vt:variant>
        <vt:lpwstr/>
      </vt:variant>
      <vt:variant>
        <vt:lpwstr>_Toc471522596</vt:lpwstr>
      </vt:variant>
      <vt:variant>
        <vt:i4>1966130</vt:i4>
      </vt:variant>
      <vt:variant>
        <vt:i4>461</vt:i4>
      </vt:variant>
      <vt:variant>
        <vt:i4>0</vt:i4>
      </vt:variant>
      <vt:variant>
        <vt:i4>5</vt:i4>
      </vt:variant>
      <vt:variant>
        <vt:lpwstr/>
      </vt:variant>
      <vt:variant>
        <vt:lpwstr>_Toc471522595</vt:lpwstr>
      </vt:variant>
      <vt:variant>
        <vt:i4>1966130</vt:i4>
      </vt:variant>
      <vt:variant>
        <vt:i4>455</vt:i4>
      </vt:variant>
      <vt:variant>
        <vt:i4>0</vt:i4>
      </vt:variant>
      <vt:variant>
        <vt:i4>5</vt:i4>
      </vt:variant>
      <vt:variant>
        <vt:lpwstr/>
      </vt:variant>
      <vt:variant>
        <vt:lpwstr>_Toc471522594</vt:lpwstr>
      </vt:variant>
      <vt:variant>
        <vt:i4>1966130</vt:i4>
      </vt:variant>
      <vt:variant>
        <vt:i4>449</vt:i4>
      </vt:variant>
      <vt:variant>
        <vt:i4>0</vt:i4>
      </vt:variant>
      <vt:variant>
        <vt:i4>5</vt:i4>
      </vt:variant>
      <vt:variant>
        <vt:lpwstr/>
      </vt:variant>
      <vt:variant>
        <vt:lpwstr>_Toc471522593</vt:lpwstr>
      </vt:variant>
      <vt:variant>
        <vt:i4>1966130</vt:i4>
      </vt:variant>
      <vt:variant>
        <vt:i4>443</vt:i4>
      </vt:variant>
      <vt:variant>
        <vt:i4>0</vt:i4>
      </vt:variant>
      <vt:variant>
        <vt:i4>5</vt:i4>
      </vt:variant>
      <vt:variant>
        <vt:lpwstr/>
      </vt:variant>
      <vt:variant>
        <vt:lpwstr>_Toc471522592</vt:lpwstr>
      </vt:variant>
      <vt:variant>
        <vt:i4>1966130</vt:i4>
      </vt:variant>
      <vt:variant>
        <vt:i4>437</vt:i4>
      </vt:variant>
      <vt:variant>
        <vt:i4>0</vt:i4>
      </vt:variant>
      <vt:variant>
        <vt:i4>5</vt:i4>
      </vt:variant>
      <vt:variant>
        <vt:lpwstr/>
      </vt:variant>
      <vt:variant>
        <vt:lpwstr>_Toc471522591</vt:lpwstr>
      </vt:variant>
      <vt:variant>
        <vt:i4>1966130</vt:i4>
      </vt:variant>
      <vt:variant>
        <vt:i4>431</vt:i4>
      </vt:variant>
      <vt:variant>
        <vt:i4>0</vt:i4>
      </vt:variant>
      <vt:variant>
        <vt:i4>5</vt:i4>
      </vt:variant>
      <vt:variant>
        <vt:lpwstr/>
      </vt:variant>
      <vt:variant>
        <vt:lpwstr>_Toc471522590</vt:lpwstr>
      </vt:variant>
      <vt:variant>
        <vt:i4>2031666</vt:i4>
      </vt:variant>
      <vt:variant>
        <vt:i4>425</vt:i4>
      </vt:variant>
      <vt:variant>
        <vt:i4>0</vt:i4>
      </vt:variant>
      <vt:variant>
        <vt:i4>5</vt:i4>
      </vt:variant>
      <vt:variant>
        <vt:lpwstr/>
      </vt:variant>
      <vt:variant>
        <vt:lpwstr>_Toc471522589</vt:lpwstr>
      </vt:variant>
      <vt:variant>
        <vt:i4>2031666</vt:i4>
      </vt:variant>
      <vt:variant>
        <vt:i4>419</vt:i4>
      </vt:variant>
      <vt:variant>
        <vt:i4>0</vt:i4>
      </vt:variant>
      <vt:variant>
        <vt:i4>5</vt:i4>
      </vt:variant>
      <vt:variant>
        <vt:lpwstr/>
      </vt:variant>
      <vt:variant>
        <vt:lpwstr>_Toc471522588</vt:lpwstr>
      </vt:variant>
      <vt:variant>
        <vt:i4>2031666</vt:i4>
      </vt:variant>
      <vt:variant>
        <vt:i4>413</vt:i4>
      </vt:variant>
      <vt:variant>
        <vt:i4>0</vt:i4>
      </vt:variant>
      <vt:variant>
        <vt:i4>5</vt:i4>
      </vt:variant>
      <vt:variant>
        <vt:lpwstr/>
      </vt:variant>
      <vt:variant>
        <vt:lpwstr>_Toc471522587</vt:lpwstr>
      </vt:variant>
      <vt:variant>
        <vt:i4>2031666</vt:i4>
      </vt:variant>
      <vt:variant>
        <vt:i4>407</vt:i4>
      </vt:variant>
      <vt:variant>
        <vt:i4>0</vt:i4>
      </vt:variant>
      <vt:variant>
        <vt:i4>5</vt:i4>
      </vt:variant>
      <vt:variant>
        <vt:lpwstr/>
      </vt:variant>
      <vt:variant>
        <vt:lpwstr>_Toc471522586</vt:lpwstr>
      </vt:variant>
      <vt:variant>
        <vt:i4>2031666</vt:i4>
      </vt:variant>
      <vt:variant>
        <vt:i4>401</vt:i4>
      </vt:variant>
      <vt:variant>
        <vt:i4>0</vt:i4>
      </vt:variant>
      <vt:variant>
        <vt:i4>5</vt:i4>
      </vt:variant>
      <vt:variant>
        <vt:lpwstr/>
      </vt:variant>
      <vt:variant>
        <vt:lpwstr>_Toc471522585</vt:lpwstr>
      </vt:variant>
      <vt:variant>
        <vt:i4>2031666</vt:i4>
      </vt:variant>
      <vt:variant>
        <vt:i4>395</vt:i4>
      </vt:variant>
      <vt:variant>
        <vt:i4>0</vt:i4>
      </vt:variant>
      <vt:variant>
        <vt:i4>5</vt:i4>
      </vt:variant>
      <vt:variant>
        <vt:lpwstr/>
      </vt:variant>
      <vt:variant>
        <vt:lpwstr>_Toc471522584</vt:lpwstr>
      </vt:variant>
      <vt:variant>
        <vt:i4>2031666</vt:i4>
      </vt:variant>
      <vt:variant>
        <vt:i4>386</vt:i4>
      </vt:variant>
      <vt:variant>
        <vt:i4>0</vt:i4>
      </vt:variant>
      <vt:variant>
        <vt:i4>5</vt:i4>
      </vt:variant>
      <vt:variant>
        <vt:lpwstr/>
      </vt:variant>
      <vt:variant>
        <vt:lpwstr>_Toc471522583</vt:lpwstr>
      </vt:variant>
      <vt:variant>
        <vt:i4>2031666</vt:i4>
      </vt:variant>
      <vt:variant>
        <vt:i4>380</vt:i4>
      </vt:variant>
      <vt:variant>
        <vt:i4>0</vt:i4>
      </vt:variant>
      <vt:variant>
        <vt:i4>5</vt:i4>
      </vt:variant>
      <vt:variant>
        <vt:lpwstr/>
      </vt:variant>
      <vt:variant>
        <vt:lpwstr>_Toc471522582</vt:lpwstr>
      </vt:variant>
      <vt:variant>
        <vt:i4>2031666</vt:i4>
      </vt:variant>
      <vt:variant>
        <vt:i4>374</vt:i4>
      </vt:variant>
      <vt:variant>
        <vt:i4>0</vt:i4>
      </vt:variant>
      <vt:variant>
        <vt:i4>5</vt:i4>
      </vt:variant>
      <vt:variant>
        <vt:lpwstr/>
      </vt:variant>
      <vt:variant>
        <vt:lpwstr>_Toc471522581</vt:lpwstr>
      </vt:variant>
      <vt:variant>
        <vt:i4>2031666</vt:i4>
      </vt:variant>
      <vt:variant>
        <vt:i4>368</vt:i4>
      </vt:variant>
      <vt:variant>
        <vt:i4>0</vt:i4>
      </vt:variant>
      <vt:variant>
        <vt:i4>5</vt:i4>
      </vt:variant>
      <vt:variant>
        <vt:lpwstr/>
      </vt:variant>
      <vt:variant>
        <vt:lpwstr>_Toc471522580</vt:lpwstr>
      </vt:variant>
      <vt:variant>
        <vt:i4>1048626</vt:i4>
      </vt:variant>
      <vt:variant>
        <vt:i4>362</vt:i4>
      </vt:variant>
      <vt:variant>
        <vt:i4>0</vt:i4>
      </vt:variant>
      <vt:variant>
        <vt:i4>5</vt:i4>
      </vt:variant>
      <vt:variant>
        <vt:lpwstr/>
      </vt:variant>
      <vt:variant>
        <vt:lpwstr>_Toc471522579</vt:lpwstr>
      </vt:variant>
      <vt:variant>
        <vt:i4>1048626</vt:i4>
      </vt:variant>
      <vt:variant>
        <vt:i4>356</vt:i4>
      </vt:variant>
      <vt:variant>
        <vt:i4>0</vt:i4>
      </vt:variant>
      <vt:variant>
        <vt:i4>5</vt:i4>
      </vt:variant>
      <vt:variant>
        <vt:lpwstr/>
      </vt:variant>
      <vt:variant>
        <vt:lpwstr>_Toc471522578</vt:lpwstr>
      </vt:variant>
      <vt:variant>
        <vt:i4>1048626</vt:i4>
      </vt:variant>
      <vt:variant>
        <vt:i4>350</vt:i4>
      </vt:variant>
      <vt:variant>
        <vt:i4>0</vt:i4>
      </vt:variant>
      <vt:variant>
        <vt:i4>5</vt:i4>
      </vt:variant>
      <vt:variant>
        <vt:lpwstr/>
      </vt:variant>
      <vt:variant>
        <vt:lpwstr>_Toc471522577</vt:lpwstr>
      </vt:variant>
      <vt:variant>
        <vt:i4>1048626</vt:i4>
      </vt:variant>
      <vt:variant>
        <vt:i4>344</vt:i4>
      </vt:variant>
      <vt:variant>
        <vt:i4>0</vt:i4>
      </vt:variant>
      <vt:variant>
        <vt:i4>5</vt:i4>
      </vt:variant>
      <vt:variant>
        <vt:lpwstr/>
      </vt:variant>
      <vt:variant>
        <vt:lpwstr>_Toc471522576</vt:lpwstr>
      </vt:variant>
      <vt:variant>
        <vt:i4>1048626</vt:i4>
      </vt:variant>
      <vt:variant>
        <vt:i4>338</vt:i4>
      </vt:variant>
      <vt:variant>
        <vt:i4>0</vt:i4>
      </vt:variant>
      <vt:variant>
        <vt:i4>5</vt:i4>
      </vt:variant>
      <vt:variant>
        <vt:lpwstr/>
      </vt:variant>
      <vt:variant>
        <vt:lpwstr>_Toc471522575</vt:lpwstr>
      </vt:variant>
      <vt:variant>
        <vt:i4>1048626</vt:i4>
      </vt:variant>
      <vt:variant>
        <vt:i4>332</vt:i4>
      </vt:variant>
      <vt:variant>
        <vt:i4>0</vt:i4>
      </vt:variant>
      <vt:variant>
        <vt:i4>5</vt:i4>
      </vt:variant>
      <vt:variant>
        <vt:lpwstr/>
      </vt:variant>
      <vt:variant>
        <vt:lpwstr>_Toc471522574</vt:lpwstr>
      </vt:variant>
      <vt:variant>
        <vt:i4>1048626</vt:i4>
      </vt:variant>
      <vt:variant>
        <vt:i4>326</vt:i4>
      </vt:variant>
      <vt:variant>
        <vt:i4>0</vt:i4>
      </vt:variant>
      <vt:variant>
        <vt:i4>5</vt:i4>
      </vt:variant>
      <vt:variant>
        <vt:lpwstr/>
      </vt:variant>
      <vt:variant>
        <vt:lpwstr>_Toc471522573</vt:lpwstr>
      </vt:variant>
      <vt:variant>
        <vt:i4>1048626</vt:i4>
      </vt:variant>
      <vt:variant>
        <vt:i4>320</vt:i4>
      </vt:variant>
      <vt:variant>
        <vt:i4>0</vt:i4>
      </vt:variant>
      <vt:variant>
        <vt:i4>5</vt:i4>
      </vt:variant>
      <vt:variant>
        <vt:lpwstr/>
      </vt:variant>
      <vt:variant>
        <vt:lpwstr>_Toc471522572</vt:lpwstr>
      </vt:variant>
      <vt:variant>
        <vt:i4>1048626</vt:i4>
      </vt:variant>
      <vt:variant>
        <vt:i4>314</vt:i4>
      </vt:variant>
      <vt:variant>
        <vt:i4>0</vt:i4>
      </vt:variant>
      <vt:variant>
        <vt:i4>5</vt:i4>
      </vt:variant>
      <vt:variant>
        <vt:lpwstr/>
      </vt:variant>
      <vt:variant>
        <vt:lpwstr>_Toc471522571</vt:lpwstr>
      </vt:variant>
      <vt:variant>
        <vt:i4>1048626</vt:i4>
      </vt:variant>
      <vt:variant>
        <vt:i4>308</vt:i4>
      </vt:variant>
      <vt:variant>
        <vt:i4>0</vt:i4>
      </vt:variant>
      <vt:variant>
        <vt:i4>5</vt:i4>
      </vt:variant>
      <vt:variant>
        <vt:lpwstr/>
      </vt:variant>
      <vt:variant>
        <vt:lpwstr>_Toc471522570</vt:lpwstr>
      </vt:variant>
      <vt:variant>
        <vt:i4>1114162</vt:i4>
      </vt:variant>
      <vt:variant>
        <vt:i4>302</vt:i4>
      </vt:variant>
      <vt:variant>
        <vt:i4>0</vt:i4>
      </vt:variant>
      <vt:variant>
        <vt:i4>5</vt:i4>
      </vt:variant>
      <vt:variant>
        <vt:lpwstr/>
      </vt:variant>
      <vt:variant>
        <vt:lpwstr>_Toc471522569</vt:lpwstr>
      </vt:variant>
      <vt:variant>
        <vt:i4>1114162</vt:i4>
      </vt:variant>
      <vt:variant>
        <vt:i4>296</vt:i4>
      </vt:variant>
      <vt:variant>
        <vt:i4>0</vt:i4>
      </vt:variant>
      <vt:variant>
        <vt:i4>5</vt:i4>
      </vt:variant>
      <vt:variant>
        <vt:lpwstr/>
      </vt:variant>
      <vt:variant>
        <vt:lpwstr>_Toc471522568</vt:lpwstr>
      </vt:variant>
      <vt:variant>
        <vt:i4>1114162</vt:i4>
      </vt:variant>
      <vt:variant>
        <vt:i4>290</vt:i4>
      </vt:variant>
      <vt:variant>
        <vt:i4>0</vt:i4>
      </vt:variant>
      <vt:variant>
        <vt:i4>5</vt:i4>
      </vt:variant>
      <vt:variant>
        <vt:lpwstr/>
      </vt:variant>
      <vt:variant>
        <vt:lpwstr>_Toc471522567</vt:lpwstr>
      </vt:variant>
      <vt:variant>
        <vt:i4>1114162</vt:i4>
      </vt:variant>
      <vt:variant>
        <vt:i4>284</vt:i4>
      </vt:variant>
      <vt:variant>
        <vt:i4>0</vt:i4>
      </vt:variant>
      <vt:variant>
        <vt:i4>5</vt:i4>
      </vt:variant>
      <vt:variant>
        <vt:lpwstr/>
      </vt:variant>
      <vt:variant>
        <vt:lpwstr>_Toc471522566</vt:lpwstr>
      </vt:variant>
      <vt:variant>
        <vt:i4>1114162</vt:i4>
      </vt:variant>
      <vt:variant>
        <vt:i4>278</vt:i4>
      </vt:variant>
      <vt:variant>
        <vt:i4>0</vt:i4>
      </vt:variant>
      <vt:variant>
        <vt:i4>5</vt:i4>
      </vt:variant>
      <vt:variant>
        <vt:lpwstr/>
      </vt:variant>
      <vt:variant>
        <vt:lpwstr>_Toc471522565</vt:lpwstr>
      </vt:variant>
      <vt:variant>
        <vt:i4>1114162</vt:i4>
      </vt:variant>
      <vt:variant>
        <vt:i4>272</vt:i4>
      </vt:variant>
      <vt:variant>
        <vt:i4>0</vt:i4>
      </vt:variant>
      <vt:variant>
        <vt:i4>5</vt:i4>
      </vt:variant>
      <vt:variant>
        <vt:lpwstr/>
      </vt:variant>
      <vt:variant>
        <vt:lpwstr>_Toc471522564</vt:lpwstr>
      </vt:variant>
      <vt:variant>
        <vt:i4>1114162</vt:i4>
      </vt:variant>
      <vt:variant>
        <vt:i4>266</vt:i4>
      </vt:variant>
      <vt:variant>
        <vt:i4>0</vt:i4>
      </vt:variant>
      <vt:variant>
        <vt:i4>5</vt:i4>
      </vt:variant>
      <vt:variant>
        <vt:lpwstr/>
      </vt:variant>
      <vt:variant>
        <vt:lpwstr>_Toc471522563</vt:lpwstr>
      </vt:variant>
      <vt:variant>
        <vt:i4>1114162</vt:i4>
      </vt:variant>
      <vt:variant>
        <vt:i4>260</vt:i4>
      </vt:variant>
      <vt:variant>
        <vt:i4>0</vt:i4>
      </vt:variant>
      <vt:variant>
        <vt:i4>5</vt:i4>
      </vt:variant>
      <vt:variant>
        <vt:lpwstr/>
      </vt:variant>
      <vt:variant>
        <vt:lpwstr>_Toc471522562</vt:lpwstr>
      </vt:variant>
      <vt:variant>
        <vt:i4>1114162</vt:i4>
      </vt:variant>
      <vt:variant>
        <vt:i4>254</vt:i4>
      </vt:variant>
      <vt:variant>
        <vt:i4>0</vt:i4>
      </vt:variant>
      <vt:variant>
        <vt:i4>5</vt:i4>
      </vt:variant>
      <vt:variant>
        <vt:lpwstr/>
      </vt:variant>
      <vt:variant>
        <vt:lpwstr>_Toc471522561</vt:lpwstr>
      </vt:variant>
      <vt:variant>
        <vt:i4>1114162</vt:i4>
      </vt:variant>
      <vt:variant>
        <vt:i4>248</vt:i4>
      </vt:variant>
      <vt:variant>
        <vt:i4>0</vt:i4>
      </vt:variant>
      <vt:variant>
        <vt:i4>5</vt:i4>
      </vt:variant>
      <vt:variant>
        <vt:lpwstr/>
      </vt:variant>
      <vt:variant>
        <vt:lpwstr>_Toc471522560</vt:lpwstr>
      </vt:variant>
      <vt:variant>
        <vt:i4>1179698</vt:i4>
      </vt:variant>
      <vt:variant>
        <vt:i4>242</vt:i4>
      </vt:variant>
      <vt:variant>
        <vt:i4>0</vt:i4>
      </vt:variant>
      <vt:variant>
        <vt:i4>5</vt:i4>
      </vt:variant>
      <vt:variant>
        <vt:lpwstr/>
      </vt:variant>
      <vt:variant>
        <vt:lpwstr>_Toc471522559</vt:lpwstr>
      </vt:variant>
      <vt:variant>
        <vt:i4>1179698</vt:i4>
      </vt:variant>
      <vt:variant>
        <vt:i4>236</vt:i4>
      </vt:variant>
      <vt:variant>
        <vt:i4>0</vt:i4>
      </vt:variant>
      <vt:variant>
        <vt:i4>5</vt:i4>
      </vt:variant>
      <vt:variant>
        <vt:lpwstr/>
      </vt:variant>
      <vt:variant>
        <vt:lpwstr>_Toc471522558</vt:lpwstr>
      </vt:variant>
      <vt:variant>
        <vt:i4>1179698</vt:i4>
      </vt:variant>
      <vt:variant>
        <vt:i4>230</vt:i4>
      </vt:variant>
      <vt:variant>
        <vt:i4>0</vt:i4>
      </vt:variant>
      <vt:variant>
        <vt:i4>5</vt:i4>
      </vt:variant>
      <vt:variant>
        <vt:lpwstr/>
      </vt:variant>
      <vt:variant>
        <vt:lpwstr>_Toc471522557</vt:lpwstr>
      </vt:variant>
      <vt:variant>
        <vt:i4>1179698</vt:i4>
      </vt:variant>
      <vt:variant>
        <vt:i4>224</vt:i4>
      </vt:variant>
      <vt:variant>
        <vt:i4>0</vt:i4>
      </vt:variant>
      <vt:variant>
        <vt:i4>5</vt:i4>
      </vt:variant>
      <vt:variant>
        <vt:lpwstr/>
      </vt:variant>
      <vt:variant>
        <vt:lpwstr>_Toc471522556</vt:lpwstr>
      </vt:variant>
      <vt:variant>
        <vt:i4>1179698</vt:i4>
      </vt:variant>
      <vt:variant>
        <vt:i4>218</vt:i4>
      </vt:variant>
      <vt:variant>
        <vt:i4>0</vt:i4>
      </vt:variant>
      <vt:variant>
        <vt:i4>5</vt:i4>
      </vt:variant>
      <vt:variant>
        <vt:lpwstr/>
      </vt:variant>
      <vt:variant>
        <vt:lpwstr>_Toc471522555</vt:lpwstr>
      </vt:variant>
      <vt:variant>
        <vt:i4>1179698</vt:i4>
      </vt:variant>
      <vt:variant>
        <vt:i4>212</vt:i4>
      </vt:variant>
      <vt:variant>
        <vt:i4>0</vt:i4>
      </vt:variant>
      <vt:variant>
        <vt:i4>5</vt:i4>
      </vt:variant>
      <vt:variant>
        <vt:lpwstr/>
      </vt:variant>
      <vt:variant>
        <vt:lpwstr>_Toc471522554</vt:lpwstr>
      </vt:variant>
      <vt:variant>
        <vt:i4>1179698</vt:i4>
      </vt:variant>
      <vt:variant>
        <vt:i4>206</vt:i4>
      </vt:variant>
      <vt:variant>
        <vt:i4>0</vt:i4>
      </vt:variant>
      <vt:variant>
        <vt:i4>5</vt:i4>
      </vt:variant>
      <vt:variant>
        <vt:lpwstr/>
      </vt:variant>
      <vt:variant>
        <vt:lpwstr>_Toc471522553</vt:lpwstr>
      </vt:variant>
      <vt:variant>
        <vt:i4>1179698</vt:i4>
      </vt:variant>
      <vt:variant>
        <vt:i4>200</vt:i4>
      </vt:variant>
      <vt:variant>
        <vt:i4>0</vt:i4>
      </vt:variant>
      <vt:variant>
        <vt:i4>5</vt:i4>
      </vt:variant>
      <vt:variant>
        <vt:lpwstr/>
      </vt:variant>
      <vt:variant>
        <vt:lpwstr>_Toc471522552</vt:lpwstr>
      </vt:variant>
      <vt:variant>
        <vt:i4>1179698</vt:i4>
      </vt:variant>
      <vt:variant>
        <vt:i4>194</vt:i4>
      </vt:variant>
      <vt:variant>
        <vt:i4>0</vt:i4>
      </vt:variant>
      <vt:variant>
        <vt:i4>5</vt:i4>
      </vt:variant>
      <vt:variant>
        <vt:lpwstr/>
      </vt:variant>
      <vt:variant>
        <vt:lpwstr>_Toc471522551</vt:lpwstr>
      </vt:variant>
      <vt:variant>
        <vt:i4>1179698</vt:i4>
      </vt:variant>
      <vt:variant>
        <vt:i4>188</vt:i4>
      </vt:variant>
      <vt:variant>
        <vt:i4>0</vt:i4>
      </vt:variant>
      <vt:variant>
        <vt:i4>5</vt:i4>
      </vt:variant>
      <vt:variant>
        <vt:lpwstr/>
      </vt:variant>
      <vt:variant>
        <vt:lpwstr>_Toc471522550</vt:lpwstr>
      </vt:variant>
      <vt:variant>
        <vt:i4>1245234</vt:i4>
      </vt:variant>
      <vt:variant>
        <vt:i4>182</vt:i4>
      </vt:variant>
      <vt:variant>
        <vt:i4>0</vt:i4>
      </vt:variant>
      <vt:variant>
        <vt:i4>5</vt:i4>
      </vt:variant>
      <vt:variant>
        <vt:lpwstr/>
      </vt:variant>
      <vt:variant>
        <vt:lpwstr>_Toc471522549</vt:lpwstr>
      </vt:variant>
      <vt:variant>
        <vt:i4>1245234</vt:i4>
      </vt:variant>
      <vt:variant>
        <vt:i4>176</vt:i4>
      </vt:variant>
      <vt:variant>
        <vt:i4>0</vt:i4>
      </vt:variant>
      <vt:variant>
        <vt:i4>5</vt:i4>
      </vt:variant>
      <vt:variant>
        <vt:lpwstr/>
      </vt:variant>
      <vt:variant>
        <vt:lpwstr>_Toc471522548</vt:lpwstr>
      </vt:variant>
      <vt:variant>
        <vt:i4>1245234</vt:i4>
      </vt:variant>
      <vt:variant>
        <vt:i4>170</vt:i4>
      </vt:variant>
      <vt:variant>
        <vt:i4>0</vt:i4>
      </vt:variant>
      <vt:variant>
        <vt:i4>5</vt:i4>
      </vt:variant>
      <vt:variant>
        <vt:lpwstr/>
      </vt:variant>
      <vt:variant>
        <vt:lpwstr>_Toc471522547</vt:lpwstr>
      </vt:variant>
      <vt:variant>
        <vt:i4>1245234</vt:i4>
      </vt:variant>
      <vt:variant>
        <vt:i4>164</vt:i4>
      </vt:variant>
      <vt:variant>
        <vt:i4>0</vt:i4>
      </vt:variant>
      <vt:variant>
        <vt:i4>5</vt:i4>
      </vt:variant>
      <vt:variant>
        <vt:lpwstr/>
      </vt:variant>
      <vt:variant>
        <vt:lpwstr>_Toc471522546</vt:lpwstr>
      </vt:variant>
      <vt:variant>
        <vt:i4>1245234</vt:i4>
      </vt:variant>
      <vt:variant>
        <vt:i4>158</vt:i4>
      </vt:variant>
      <vt:variant>
        <vt:i4>0</vt:i4>
      </vt:variant>
      <vt:variant>
        <vt:i4>5</vt:i4>
      </vt:variant>
      <vt:variant>
        <vt:lpwstr/>
      </vt:variant>
      <vt:variant>
        <vt:lpwstr>_Toc471522545</vt:lpwstr>
      </vt:variant>
      <vt:variant>
        <vt:i4>1245234</vt:i4>
      </vt:variant>
      <vt:variant>
        <vt:i4>152</vt:i4>
      </vt:variant>
      <vt:variant>
        <vt:i4>0</vt:i4>
      </vt:variant>
      <vt:variant>
        <vt:i4>5</vt:i4>
      </vt:variant>
      <vt:variant>
        <vt:lpwstr/>
      </vt:variant>
      <vt:variant>
        <vt:lpwstr>_Toc471522544</vt:lpwstr>
      </vt:variant>
      <vt:variant>
        <vt:i4>1245234</vt:i4>
      </vt:variant>
      <vt:variant>
        <vt:i4>146</vt:i4>
      </vt:variant>
      <vt:variant>
        <vt:i4>0</vt:i4>
      </vt:variant>
      <vt:variant>
        <vt:i4>5</vt:i4>
      </vt:variant>
      <vt:variant>
        <vt:lpwstr/>
      </vt:variant>
      <vt:variant>
        <vt:lpwstr>_Toc471522543</vt:lpwstr>
      </vt:variant>
      <vt:variant>
        <vt:i4>1245234</vt:i4>
      </vt:variant>
      <vt:variant>
        <vt:i4>140</vt:i4>
      </vt:variant>
      <vt:variant>
        <vt:i4>0</vt:i4>
      </vt:variant>
      <vt:variant>
        <vt:i4>5</vt:i4>
      </vt:variant>
      <vt:variant>
        <vt:lpwstr/>
      </vt:variant>
      <vt:variant>
        <vt:lpwstr>_Toc471522542</vt:lpwstr>
      </vt:variant>
      <vt:variant>
        <vt:i4>1245234</vt:i4>
      </vt:variant>
      <vt:variant>
        <vt:i4>134</vt:i4>
      </vt:variant>
      <vt:variant>
        <vt:i4>0</vt:i4>
      </vt:variant>
      <vt:variant>
        <vt:i4>5</vt:i4>
      </vt:variant>
      <vt:variant>
        <vt:lpwstr/>
      </vt:variant>
      <vt:variant>
        <vt:lpwstr>_Toc471522541</vt:lpwstr>
      </vt:variant>
      <vt:variant>
        <vt:i4>1245234</vt:i4>
      </vt:variant>
      <vt:variant>
        <vt:i4>128</vt:i4>
      </vt:variant>
      <vt:variant>
        <vt:i4>0</vt:i4>
      </vt:variant>
      <vt:variant>
        <vt:i4>5</vt:i4>
      </vt:variant>
      <vt:variant>
        <vt:lpwstr/>
      </vt:variant>
      <vt:variant>
        <vt:lpwstr>_Toc471522540</vt:lpwstr>
      </vt:variant>
      <vt:variant>
        <vt:i4>1310770</vt:i4>
      </vt:variant>
      <vt:variant>
        <vt:i4>122</vt:i4>
      </vt:variant>
      <vt:variant>
        <vt:i4>0</vt:i4>
      </vt:variant>
      <vt:variant>
        <vt:i4>5</vt:i4>
      </vt:variant>
      <vt:variant>
        <vt:lpwstr/>
      </vt:variant>
      <vt:variant>
        <vt:lpwstr>_Toc471522539</vt:lpwstr>
      </vt:variant>
      <vt:variant>
        <vt:i4>1310770</vt:i4>
      </vt:variant>
      <vt:variant>
        <vt:i4>116</vt:i4>
      </vt:variant>
      <vt:variant>
        <vt:i4>0</vt:i4>
      </vt:variant>
      <vt:variant>
        <vt:i4>5</vt:i4>
      </vt:variant>
      <vt:variant>
        <vt:lpwstr/>
      </vt:variant>
      <vt:variant>
        <vt:lpwstr>_Toc471522538</vt:lpwstr>
      </vt:variant>
      <vt:variant>
        <vt:i4>1310770</vt:i4>
      </vt:variant>
      <vt:variant>
        <vt:i4>110</vt:i4>
      </vt:variant>
      <vt:variant>
        <vt:i4>0</vt:i4>
      </vt:variant>
      <vt:variant>
        <vt:i4>5</vt:i4>
      </vt:variant>
      <vt:variant>
        <vt:lpwstr/>
      </vt:variant>
      <vt:variant>
        <vt:lpwstr>_Toc471522536</vt:lpwstr>
      </vt:variant>
      <vt:variant>
        <vt:i4>1310770</vt:i4>
      </vt:variant>
      <vt:variant>
        <vt:i4>104</vt:i4>
      </vt:variant>
      <vt:variant>
        <vt:i4>0</vt:i4>
      </vt:variant>
      <vt:variant>
        <vt:i4>5</vt:i4>
      </vt:variant>
      <vt:variant>
        <vt:lpwstr/>
      </vt:variant>
      <vt:variant>
        <vt:lpwstr>_Toc471522535</vt:lpwstr>
      </vt:variant>
      <vt:variant>
        <vt:i4>1310770</vt:i4>
      </vt:variant>
      <vt:variant>
        <vt:i4>98</vt:i4>
      </vt:variant>
      <vt:variant>
        <vt:i4>0</vt:i4>
      </vt:variant>
      <vt:variant>
        <vt:i4>5</vt:i4>
      </vt:variant>
      <vt:variant>
        <vt:lpwstr/>
      </vt:variant>
      <vt:variant>
        <vt:lpwstr>_Toc471522534</vt:lpwstr>
      </vt:variant>
      <vt:variant>
        <vt:i4>1310770</vt:i4>
      </vt:variant>
      <vt:variant>
        <vt:i4>92</vt:i4>
      </vt:variant>
      <vt:variant>
        <vt:i4>0</vt:i4>
      </vt:variant>
      <vt:variant>
        <vt:i4>5</vt:i4>
      </vt:variant>
      <vt:variant>
        <vt:lpwstr/>
      </vt:variant>
      <vt:variant>
        <vt:lpwstr>_Toc471522533</vt:lpwstr>
      </vt:variant>
      <vt:variant>
        <vt:i4>1310770</vt:i4>
      </vt:variant>
      <vt:variant>
        <vt:i4>86</vt:i4>
      </vt:variant>
      <vt:variant>
        <vt:i4>0</vt:i4>
      </vt:variant>
      <vt:variant>
        <vt:i4>5</vt:i4>
      </vt:variant>
      <vt:variant>
        <vt:lpwstr/>
      </vt:variant>
      <vt:variant>
        <vt:lpwstr>_Toc471522532</vt:lpwstr>
      </vt:variant>
      <vt:variant>
        <vt:i4>1310770</vt:i4>
      </vt:variant>
      <vt:variant>
        <vt:i4>80</vt:i4>
      </vt:variant>
      <vt:variant>
        <vt:i4>0</vt:i4>
      </vt:variant>
      <vt:variant>
        <vt:i4>5</vt:i4>
      </vt:variant>
      <vt:variant>
        <vt:lpwstr/>
      </vt:variant>
      <vt:variant>
        <vt:lpwstr>_Toc471522531</vt:lpwstr>
      </vt:variant>
      <vt:variant>
        <vt:i4>1310770</vt:i4>
      </vt:variant>
      <vt:variant>
        <vt:i4>74</vt:i4>
      </vt:variant>
      <vt:variant>
        <vt:i4>0</vt:i4>
      </vt:variant>
      <vt:variant>
        <vt:i4>5</vt:i4>
      </vt:variant>
      <vt:variant>
        <vt:lpwstr/>
      </vt:variant>
      <vt:variant>
        <vt:lpwstr>_Toc471522530</vt:lpwstr>
      </vt:variant>
      <vt:variant>
        <vt:i4>1376306</vt:i4>
      </vt:variant>
      <vt:variant>
        <vt:i4>68</vt:i4>
      </vt:variant>
      <vt:variant>
        <vt:i4>0</vt:i4>
      </vt:variant>
      <vt:variant>
        <vt:i4>5</vt:i4>
      </vt:variant>
      <vt:variant>
        <vt:lpwstr/>
      </vt:variant>
      <vt:variant>
        <vt:lpwstr>_Toc471522527</vt:lpwstr>
      </vt:variant>
      <vt:variant>
        <vt:i4>1376306</vt:i4>
      </vt:variant>
      <vt:variant>
        <vt:i4>62</vt:i4>
      </vt:variant>
      <vt:variant>
        <vt:i4>0</vt:i4>
      </vt:variant>
      <vt:variant>
        <vt:i4>5</vt:i4>
      </vt:variant>
      <vt:variant>
        <vt:lpwstr/>
      </vt:variant>
      <vt:variant>
        <vt:lpwstr>_Toc471522526</vt:lpwstr>
      </vt:variant>
      <vt:variant>
        <vt:i4>1376306</vt:i4>
      </vt:variant>
      <vt:variant>
        <vt:i4>56</vt:i4>
      </vt:variant>
      <vt:variant>
        <vt:i4>0</vt:i4>
      </vt:variant>
      <vt:variant>
        <vt:i4>5</vt:i4>
      </vt:variant>
      <vt:variant>
        <vt:lpwstr/>
      </vt:variant>
      <vt:variant>
        <vt:lpwstr>_Toc471522525</vt:lpwstr>
      </vt:variant>
      <vt:variant>
        <vt:i4>1376306</vt:i4>
      </vt:variant>
      <vt:variant>
        <vt:i4>50</vt:i4>
      </vt:variant>
      <vt:variant>
        <vt:i4>0</vt:i4>
      </vt:variant>
      <vt:variant>
        <vt:i4>5</vt:i4>
      </vt:variant>
      <vt:variant>
        <vt:lpwstr/>
      </vt:variant>
      <vt:variant>
        <vt:lpwstr>_Toc471522524</vt:lpwstr>
      </vt:variant>
      <vt:variant>
        <vt:i4>1376306</vt:i4>
      </vt:variant>
      <vt:variant>
        <vt:i4>44</vt:i4>
      </vt:variant>
      <vt:variant>
        <vt:i4>0</vt:i4>
      </vt:variant>
      <vt:variant>
        <vt:i4>5</vt:i4>
      </vt:variant>
      <vt:variant>
        <vt:lpwstr/>
      </vt:variant>
      <vt:variant>
        <vt:lpwstr>_Toc471522523</vt:lpwstr>
      </vt:variant>
      <vt:variant>
        <vt:i4>1376306</vt:i4>
      </vt:variant>
      <vt:variant>
        <vt:i4>38</vt:i4>
      </vt:variant>
      <vt:variant>
        <vt:i4>0</vt:i4>
      </vt:variant>
      <vt:variant>
        <vt:i4>5</vt:i4>
      </vt:variant>
      <vt:variant>
        <vt:lpwstr/>
      </vt:variant>
      <vt:variant>
        <vt:lpwstr>_Toc471522522</vt:lpwstr>
      </vt:variant>
      <vt:variant>
        <vt:i4>1376306</vt:i4>
      </vt:variant>
      <vt:variant>
        <vt:i4>32</vt:i4>
      </vt:variant>
      <vt:variant>
        <vt:i4>0</vt:i4>
      </vt:variant>
      <vt:variant>
        <vt:i4>5</vt:i4>
      </vt:variant>
      <vt:variant>
        <vt:lpwstr/>
      </vt:variant>
      <vt:variant>
        <vt:lpwstr>_Toc471522521</vt:lpwstr>
      </vt:variant>
      <vt:variant>
        <vt:i4>1376306</vt:i4>
      </vt:variant>
      <vt:variant>
        <vt:i4>26</vt:i4>
      </vt:variant>
      <vt:variant>
        <vt:i4>0</vt:i4>
      </vt:variant>
      <vt:variant>
        <vt:i4>5</vt:i4>
      </vt:variant>
      <vt:variant>
        <vt:lpwstr/>
      </vt:variant>
      <vt:variant>
        <vt:lpwstr>_Toc471522520</vt:lpwstr>
      </vt:variant>
      <vt:variant>
        <vt:i4>1441842</vt:i4>
      </vt:variant>
      <vt:variant>
        <vt:i4>20</vt:i4>
      </vt:variant>
      <vt:variant>
        <vt:i4>0</vt:i4>
      </vt:variant>
      <vt:variant>
        <vt:i4>5</vt:i4>
      </vt:variant>
      <vt:variant>
        <vt:lpwstr/>
      </vt:variant>
      <vt:variant>
        <vt:lpwstr>_Toc471522519</vt:lpwstr>
      </vt:variant>
      <vt:variant>
        <vt:i4>1441842</vt:i4>
      </vt:variant>
      <vt:variant>
        <vt:i4>14</vt:i4>
      </vt:variant>
      <vt:variant>
        <vt:i4>0</vt:i4>
      </vt:variant>
      <vt:variant>
        <vt:i4>5</vt:i4>
      </vt:variant>
      <vt:variant>
        <vt:lpwstr/>
      </vt:variant>
      <vt:variant>
        <vt:lpwstr>_Toc471522518</vt:lpwstr>
      </vt:variant>
      <vt:variant>
        <vt:i4>1441842</vt:i4>
      </vt:variant>
      <vt:variant>
        <vt:i4>8</vt:i4>
      </vt:variant>
      <vt:variant>
        <vt:i4>0</vt:i4>
      </vt:variant>
      <vt:variant>
        <vt:i4>5</vt:i4>
      </vt:variant>
      <vt:variant>
        <vt:lpwstr/>
      </vt:variant>
      <vt:variant>
        <vt:lpwstr>_Toc471522517</vt:lpwstr>
      </vt:variant>
      <vt:variant>
        <vt:i4>1441842</vt:i4>
      </vt:variant>
      <vt:variant>
        <vt:i4>2</vt:i4>
      </vt:variant>
      <vt:variant>
        <vt:i4>0</vt:i4>
      </vt:variant>
      <vt:variant>
        <vt:i4>5</vt:i4>
      </vt:variant>
      <vt:variant>
        <vt:lpwstr/>
      </vt:variant>
      <vt:variant>
        <vt:lpwstr>_Toc471522516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陈家星</dc:creator>
  <cp:keywords/>
  <dc:description/>
  <cp:lastModifiedBy>陈家星</cp:lastModifiedBy>
  <cp:revision>10</cp:revision>
  <cp:lastPrinted>2017-03-02T04:17:00Z</cp:lastPrinted>
  <dcterms:created xsi:type="dcterms:W3CDTF">2017-03-02T04:17:00Z</dcterms:created>
  <dcterms:modified xsi:type="dcterms:W3CDTF">2017-03-02T13:18:00Z</dcterms:modified>
</cp:coreProperties>
</file>